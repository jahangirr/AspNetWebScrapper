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6C533" w14:textId="4962158D" w:rsidR="00352D67" w:rsidRDefault="00352D67" w:rsidP="004612E2">
      <w:pPr>
        <w:rPr>
          <w:ins w:id="0" w:author="USER" w:date="2023-08-11T22:01:00Z"/>
          <w:rFonts w:ascii="Segoe UI" w:eastAsiaTheme="majorEastAsia" w:hAnsi="Segoe UI" w:cstheme="majorBidi"/>
          <w:b/>
        </w:rPr>
      </w:pPr>
      <w:ins w:id="1" w:author="USER" w:date="2023-08-11T22:01:00Z">
        <w:r>
          <w:rPr>
            <w:rFonts w:ascii="Segoe UI" w:eastAsiaTheme="majorEastAsia" w:hAnsi="Segoe UI" w:cstheme="majorBidi"/>
            <w:b/>
          </w:rPr>
          <w:t>https://powervirtua</w:t>
        </w:r>
      </w:ins>
      <w:ins w:id="2" w:author="USER" w:date="2023-08-11T22:02:00Z">
        <w:r>
          <w:rPr>
            <w:rFonts w:ascii="Segoe UI" w:eastAsiaTheme="majorEastAsia" w:hAnsi="Segoe UI" w:cstheme="majorBidi"/>
            <w:b/>
          </w:rPr>
          <w:t>lagents.microsoft.com/demo</w:t>
        </w:r>
      </w:ins>
    </w:p>
    <w:p w14:paraId="72B16D91" w14:textId="14D79C95" w:rsidR="004612E2" w:rsidRPr="0066297F" w:rsidRDefault="004612E2" w:rsidP="004612E2">
      <w:pPr>
        <w:rPr>
          <w:rFonts w:ascii="Segoe UI" w:eastAsiaTheme="majorEastAsia" w:hAnsi="Segoe UI" w:cstheme="majorBidi"/>
          <w:b/>
        </w:rPr>
      </w:pPr>
      <w:r w:rsidRPr="0066297F">
        <w:rPr>
          <w:rFonts w:ascii="Segoe UI" w:eastAsiaTheme="majorEastAsia" w:hAnsi="Segoe UI" w:cstheme="majorBidi"/>
          <w:b/>
        </w:rPr>
        <w:t xml:space="preserve">POWER </w:t>
      </w:r>
      <w:r>
        <w:rPr>
          <w:rFonts w:ascii="Segoe UI" w:eastAsiaTheme="majorEastAsia" w:hAnsi="Segoe UI" w:cstheme="majorBidi"/>
          <w:b/>
        </w:rPr>
        <w:t>VIRTUAL AGENTS</w:t>
      </w:r>
      <w:r w:rsidRPr="0066297F">
        <w:rPr>
          <w:rFonts w:ascii="Segoe UI" w:eastAsiaTheme="majorEastAsia" w:hAnsi="Segoe UI" w:cstheme="majorBidi"/>
          <w:b/>
        </w:rPr>
        <w:t xml:space="preserve">: </w:t>
      </w:r>
      <w:r>
        <w:rPr>
          <w:rFonts w:ascii="Segoe UI" w:eastAsiaTheme="majorEastAsia" w:hAnsi="Segoe UI" w:cstheme="majorBidi"/>
          <w:b/>
        </w:rPr>
        <w:t>DEMO</w:t>
      </w:r>
    </w:p>
    <w:p w14:paraId="6D5B1E47" w14:textId="212E8725" w:rsidR="00D329E4" w:rsidRDefault="004612E2" w:rsidP="004612E2">
      <w:pPr>
        <w:spacing w:after="160" w:line="259" w:lineRule="auto"/>
        <w:rPr>
          <w:rFonts w:ascii="Segoe UI" w:hAnsi="Segoe UI" w:cs="Segoe UI"/>
          <w:b/>
          <w:sz w:val="20"/>
          <w:szCs w:val="20"/>
        </w:rPr>
      </w:pPr>
      <w:r w:rsidRPr="0066297F">
        <w:rPr>
          <w:rFonts w:ascii="Segoe UI" w:eastAsiaTheme="majorEastAsia" w:hAnsi="Segoe UI" w:cstheme="majorBidi"/>
          <w:b/>
        </w:rPr>
        <w:t>URL:</w:t>
      </w:r>
      <w:r>
        <w:rPr>
          <w:rFonts w:ascii="Segoe UI" w:eastAsiaTheme="majorEastAsia" w:hAnsi="Segoe UI" w:cstheme="majorBidi"/>
          <w:b/>
        </w:rPr>
        <w:t xml:space="preserve"> </w:t>
      </w:r>
      <w:del w:id="3" w:author="USER" w:date="2023-08-11T22:00:00Z">
        <w:r w:rsidDel="00352D67">
          <w:fldChar w:fldCharType="begin"/>
        </w:r>
        <w:r w:rsidDel="00352D67">
          <w:delInstrText>HYPERLINK "https://powervirtualagents.microsoft.com/en-us/demo/"</w:delInstrText>
        </w:r>
        <w:r w:rsidDel="00352D67">
          <w:fldChar w:fldCharType="separate"/>
        </w:r>
        <w:r w:rsidRPr="004612E2" w:rsidDel="00352D67">
          <w:rPr>
            <w:rStyle w:val="Hyperlink"/>
            <w:rFonts w:ascii="Segoe UI" w:eastAsiaTheme="majorEastAsia" w:hAnsi="Segoe UI" w:cstheme="majorBidi"/>
            <w:b/>
          </w:rPr>
          <w:delText>https://powervirtualagents.microsoft.com/demo/</w:delText>
        </w:r>
        <w:r w:rsidDel="00352D67">
          <w:rPr>
            <w:rStyle w:val="Hyperlink"/>
            <w:rFonts w:ascii="Segoe UI" w:eastAsiaTheme="majorEastAsia" w:hAnsi="Segoe UI" w:cstheme="majorBidi"/>
            <w:b/>
          </w:rPr>
          <w:fldChar w:fldCharType="end"/>
        </w:r>
      </w:del>
    </w:p>
    <w:p w14:paraId="1584B7E3" w14:textId="4BD96F32" w:rsidR="00E444DB" w:rsidRDefault="00E444DB" w:rsidP="00A77C48">
      <w:pPr>
        <w:spacing w:after="160" w:line="259" w:lineRule="auto"/>
        <w:rPr>
          <w:rFonts w:ascii="Segoe UI" w:hAnsi="Segoe UI" w:cs="Segoe UI"/>
          <w:b/>
          <w:sz w:val="20"/>
          <w:szCs w:val="20"/>
        </w:rPr>
      </w:pPr>
    </w:p>
    <w:tbl>
      <w:tblPr>
        <w:tblW w:w="1052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22"/>
      </w:tblGrid>
      <w:tr w:rsidR="007D559E" w14:paraId="023E9820" w14:textId="77777777" w:rsidTr="007D559E">
        <w:trPr>
          <w:trHeight w:val="300"/>
        </w:trPr>
        <w:tc>
          <w:tcPr>
            <w:tcW w:w="10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9954CC"/>
            <w:hideMark/>
          </w:tcPr>
          <w:p w14:paraId="58CB1702" w14:textId="77777777" w:rsidR="007D559E" w:rsidRDefault="007D559E" w:rsidP="007D55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Segoe UI" w:hAnsi="Segoe UI" w:cs="Segoe UI"/>
                <w:b/>
                <w:bCs/>
                <w:color w:val="FFFFFF"/>
                <w:sz w:val="22"/>
                <w:szCs w:val="22"/>
              </w:rPr>
              <w:t>SEO DETAILS</w:t>
            </w:r>
            <w:r>
              <w:rPr>
                <w:rStyle w:val="eop"/>
                <w:rFonts w:ascii="Segoe UI" w:hAnsi="Segoe UI" w:cs="Segoe UI"/>
                <w:color w:val="FFFFFF"/>
                <w:sz w:val="22"/>
                <w:szCs w:val="22"/>
              </w:rPr>
              <w:t> </w:t>
            </w:r>
          </w:p>
        </w:tc>
      </w:tr>
      <w:tr w:rsidR="007D559E" w14:paraId="6789D5D0" w14:textId="77777777" w:rsidTr="007D559E">
        <w:trPr>
          <w:trHeight w:val="300"/>
        </w:trPr>
        <w:tc>
          <w:tcPr>
            <w:tcW w:w="10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5EA26C" w14:textId="77777777" w:rsidR="007D559E" w:rsidRDefault="007D559E" w:rsidP="007D55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Segoe UI" w:hAnsi="Segoe UI" w:cs="Segoe UI"/>
                <w:sz w:val="22"/>
                <w:szCs w:val="22"/>
              </w:rPr>
              <w:t>Keywords: microsoft power virtual agents, demos, chatbots</w:t>
            </w:r>
            <w:r>
              <w:rPr>
                <w:rStyle w:val="eop"/>
                <w:rFonts w:ascii="Segoe UI" w:hAnsi="Segoe UI" w:cs="Segoe UI"/>
                <w:sz w:val="22"/>
                <w:szCs w:val="22"/>
              </w:rPr>
              <w:t> </w:t>
            </w:r>
          </w:p>
        </w:tc>
      </w:tr>
      <w:tr w:rsidR="007D559E" w14:paraId="7CAD1F70" w14:textId="77777777" w:rsidTr="007D559E">
        <w:trPr>
          <w:trHeight w:val="300"/>
        </w:trPr>
        <w:tc>
          <w:tcPr>
            <w:tcW w:w="10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DC6F78" w14:textId="77777777" w:rsidR="007D559E" w:rsidRDefault="007D559E" w:rsidP="007D55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Segoe UI" w:hAnsi="Segoe UI" w:cs="Segoe UI"/>
                <w:sz w:val="22"/>
                <w:szCs w:val="22"/>
              </w:rPr>
              <w:t>Page title tag: Power Virtual Agents demos | Microsoft Power Virtual Agents</w:t>
            </w:r>
            <w:r>
              <w:rPr>
                <w:rStyle w:val="eop"/>
                <w:rFonts w:ascii="Segoe UI" w:hAnsi="Segoe UI" w:cs="Segoe UI"/>
                <w:sz w:val="22"/>
                <w:szCs w:val="22"/>
              </w:rPr>
              <w:t> </w:t>
            </w:r>
          </w:p>
        </w:tc>
      </w:tr>
      <w:tr w:rsidR="007D559E" w14:paraId="35729C4C" w14:textId="77777777" w:rsidTr="007D559E">
        <w:trPr>
          <w:trHeight w:val="300"/>
        </w:trPr>
        <w:tc>
          <w:tcPr>
            <w:tcW w:w="10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9C0B85" w14:textId="77777777" w:rsidR="007D559E" w:rsidRDefault="007D559E" w:rsidP="007D55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Segoe UI" w:hAnsi="Segoe UI" w:cs="Segoe UI"/>
                <w:sz w:val="22"/>
                <w:szCs w:val="22"/>
              </w:rPr>
              <w:t xml:space="preserve">Meta description: Explore Power Virtual Agents demos and learn how to easily </w:t>
            </w:r>
            <w:r>
              <w:rPr>
                <w:rStyle w:val="normaltextrun"/>
                <w:rFonts w:ascii="Segoe UI" w:hAnsi="Segoe UI" w:cs="Segoe UI"/>
                <w:color w:val="171717"/>
                <w:sz w:val="22"/>
                <w:szCs w:val="22"/>
                <w:shd w:val="clear" w:color="auto" w:fill="FFFFFF"/>
              </w:rPr>
              <w:t>create and maintain powerful chatbots using a guided, no-code graphical interface.</w:t>
            </w:r>
            <w:r>
              <w:rPr>
                <w:rStyle w:val="eop"/>
                <w:rFonts w:ascii="Segoe UI" w:hAnsi="Segoe UI" w:cs="Segoe UI"/>
                <w:color w:val="171717"/>
                <w:sz w:val="22"/>
                <w:szCs w:val="22"/>
              </w:rPr>
              <w:t> </w:t>
            </w:r>
          </w:p>
        </w:tc>
      </w:tr>
      <w:tr w:rsidR="007D559E" w14:paraId="037ED9D3" w14:textId="77777777" w:rsidTr="007D559E">
        <w:trPr>
          <w:trHeight w:val="300"/>
        </w:trPr>
        <w:tc>
          <w:tcPr>
            <w:tcW w:w="10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E2E52E" w14:textId="77777777" w:rsidR="007D559E" w:rsidRDefault="007D559E" w:rsidP="007D55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Segoe UI" w:hAnsi="Segoe UI" w:cs="Segoe UI"/>
                <w:sz w:val="22"/>
                <w:szCs w:val="22"/>
              </w:rPr>
              <w:t xml:space="preserve">Facebook Open Graph tags: Explore Power Virtual Agents demos and learn how to easily </w:t>
            </w:r>
            <w:r>
              <w:rPr>
                <w:rStyle w:val="normaltextrun"/>
                <w:rFonts w:ascii="Segoe UI" w:hAnsi="Segoe UI" w:cs="Segoe UI"/>
                <w:color w:val="171717"/>
                <w:sz w:val="22"/>
                <w:szCs w:val="22"/>
                <w:shd w:val="clear" w:color="auto" w:fill="FFFFFF"/>
              </w:rPr>
              <w:t>create and maintain powerful chatbots using a guided, no-code graphical interface.</w:t>
            </w:r>
            <w:r>
              <w:rPr>
                <w:rStyle w:val="eop"/>
                <w:rFonts w:ascii="Segoe UI" w:hAnsi="Segoe UI" w:cs="Segoe UI"/>
                <w:color w:val="171717"/>
                <w:sz w:val="22"/>
                <w:szCs w:val="22"/>
              </w:rPr>
              <w:t> </w:t>
            </w:r>
          </w:p>
        </w:tc>
      </w:tr>
    </w:tbl>
    <w:p w14:paraId="6485A927" w14:textId="77777777" w:rsidR="0010792E" w:rsidRDefault="0010792E" w:rsidP="0084425A">
      <w:pPr>
        <w:pStyle w:val="Heading1"/>
        <w:rPr>
          <w:ins w:id="4" w:author="USER" w:date="2023-08-11T22:37:00Z"/>
        </w:rPr>
      </w:pPr>
      <w:bookmarkStart w:id="5" w:name="WritingGuidance"/>
      <w:bookmarkStart w:id="6" w:name="_Toc108689211"/>
      <w:bookmarkEnd w:id="5"/>
    </w:p>
    <w:p w14:paraId="0BC6E864" w14:textId="77777777" w:rsidR="00E242A2" w:rsidRDefault="00E242A2" w:rsidP="00E242A2">
      <w:pPr>
        <w:rPr>
          <w:ins w:id="7" w:author="USER" w:date="2023-08-11T22:37:00Z"/>
        </w:rPr>
      </w:pPr>
    </w:p>
    <w:p w14:paraId="7ED6A714" w14:textId="77777777" w:rsidR="00E242A2" w:rsidRDefault="00E242A2" w:rsidP="00E242A2">
      <w:pPr>
        <w:rPr>
          <w:ins w:id="8" w:author="USER" w:date="2023-08-11T22:37:00Z"/>
        </w:rPr>
      </w:pPr>
    </w:p>
    <w:p w14:paraId="350C3969" w14:textId="77777777" w:rsidR="00E242A2" w:rsidRDefault="00E242A2" w:rsidP="00E242A2">
      <w:pPr>
        <w:rPr>
          <w:ins w:id="9" w:author="USER" w:date="2023-08-11T22:37:00Z"/>
        </w:rPr>
      </w:pPr>
    </w:p>
    <w:p w14:paraId="0B54339E" w14:textId="77777777" w:rsidR="00E242A2" w:rsidRDefault="00E242A2" w:rsidP="00E242A2">
      <w:pPr>
        <w:rPr>
          <w:ins w:id="10" w:author="USER" w:date="2023-08-11T22:37:00Z"/>
        </w:rPr>
      </w:pPr>
    </w:p>
    <w:p w14:paraId="39824E39" w14:textId="77777777" w:rsidR="00E242A2" w:rsidRPr="00E242A2" w:rsidRDefault="00E242A2" w:rsidP="00E242A2">
      <w:pPr>
        <w:rPr>
          <w:ins w:id="11" w:author="USER" w:date="2023-08-11T22:11:00Z"/>
        </w:rPr>
      </w:pPr>
    </w:p>
    <w:p w14:paraId="6AA48A55" w14:textId="77777777" w:rsidR="00BE6DA6" w:rsidRDefault="00BE6DA6" w:rsidP="00BE6DA6">
      <w:pPr>
        <w:rPr>
          <w:ins w:id="12" w:author="USER" w:date="2023-08-11T22:37:00Z"/>
        </w:rPr>
      </w:pPr>
    </w:p>
    <w:p w14:paraId="342A3D01" w14:textId="77777777" w:rsidR="00E242A2" w:rsidRDefault="00E242A2" w:rsidP="00BE6DA6">
      <w:pPr>
        <w:rPr>
          <w:ins w:id="13" w:author="USER" w:date="2023-08-11T22:37:00Z"/>
        </w:rPr>
      </w:pPr>
    </w:p>
    <w:p w14:paraId="46543AF1" w14:textId="77777777" w:rsidR="00E242A2" w:rsidRPr="00BE6DA6" w:rsidRDefault="00E242A2" w:rsidP="00BE6DA6"/>
    <w:tbl>
      <w:tblPr>
        <w:tblStyle w:val="TableGrid"/>
        <w:tblpPr w:leftFromText="180" w:rightFromText="180" w:vertAnchor="text" w:horzAnchor="margin" w:tblpY="430"/>
        <w:tblW w:w="10515" w:type="dxa"/>
        <w:tblLayout w:type="fixed"/>
        <w:tblLook w:val="04A0" w:firstRow="1" w:lastRow="0" w:firstColumn="1" w:lastColumn="0" w:noHBand="0" w:noVBand="1"/>
      </w:tblPr>
      <w:tblGrid>
        <w:gridCol w:w="2955"/>
        <w:gridCol w:w="10"/>
        <w:gridCol w:w="2510"/>
        <w:gridCol w:w="90"/>
        <w:gridCol w:w="990"/>
        <w:gridCol w:w="3960"/>
      </w:tblGrid>
      <w:tr w:rsidR="00026DD3" w:rsidRPr="00CF1F8B" w14:paraId="27BB7B39" w14:textId="77777777" w:rsidTr="004D1D25">
        <w:tc>
          <w:tcPr>
            <w:tcW w:w="2965" w:type="dxa"/>
            <w:gridSpan w:val="2"/>
            <w:tcBorders>
              <w:top w:val="single" w:sz="12" w:space="0" w:color="auto"/>
              <w:left w:val="single" w:sz="12" w:space="0" w:color="auto"/>
              <w:bottom w:val="thinThickThinSmallGap" w:sz="18" w:space="0" w:color="auto"/>
              <w:right w:val="single" w:sz="4" w:space="0" w:color="BFBFBF" w:themeColor="background1" w:themeShade="BF"/>
            </w:tcBorders>
            <w:shd w:val="clear" w:color="auto" w:fill="ECECEC"/>
          </w:tcPr>
          <w:bookmarkEnd w:id="6"/>
          <w:p w14:paraId="0898CF59" w14:textId="63A1629A" w:rsidR="00026DD3" w:rsidRPr="003932AD" w:rsidRDefault="00375B45" w:rsidP="00A353C1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b/>
                <w:bCs/>
                <w:noProof/>
                <w:sz w:val="18"/>
                <w:szCs w:val="18"/>
              </w:rPr>
            </w:pPr>
            <w:r w:rsidRPr="00375B45">
              <w:rPr>
                <w:rFonts w:ascii="Segoe UI" w:eastAsia="Segoe UI" w:hAnsi="Segoe UI" w:cs="Segoe UI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4150A395" wp14:editId="4DA06BB6">
                  <wp:extent cx="1745615" cy="1268730"/>
                  <wp:effectExtent l="0" t="0" r="6985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61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0" w:type="dxa"/>
            <w:gridSpan w:val="4"/>
            <w:tcBorders>
              <w:top w:val="single" w:sz="12" w:space="0" w:color="auto"/>
              <w:left w:val="single" w:sz="4" w:space="0" w:color="BFBFBF" w:themeColor="background1" w:themeShade="BF"/>
              <w:bottom w:val="thinThickThinSmallGap" w:sz="18" w:space="0" w:color="auto"/>
              <w:right w:val="single" w:sz="12" w:space="0" w:color="auto"/>
            </w:tcBorders>
            <w:shd w:val="clear" w:color="auto" w:fill="ECECEC"/>
          </w:tcPr>
          <w:p w14:paraId="6957505D" w14:textId="1CAC3165" w:rsidR="00026DD3" w:rsidRPr="008E7E16" w:rsidRDefault="00944797" w:rsidP="00E27EF3">
            <w:pPr>
              <w:pStyle w:val="Heading2"/>
            </w:pPr>
            <w:r>
              <w:t>RAW Video Player</w:t>
            </w:r>
          </w:p>
          <w:p w14:paraId="655FD000" w14:textId="7FFE34A0" w:rsidR="00026DD3" w:rsidRPr="00D756B6" w:rsidRDefault="00944797">
            <w:pPr>
              <w:pStyle w:val="NoSpacing"/>
              <w:numPr>
                <w:ilvl w:val="0"/>
                <w:numId w:val="1"/>
              </w:numPr>
              <w:spacing w:before="100"/>
              <w:ind w:left="350" w:right="360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Custom</w:t>
            </w:r>
            <w:r w:rsidR="00026DD3">
              <w:rPr>
                <w:rFonts w:ascii="Segoe UI" w:eastAsia="Segoe UI" w:hAnsi="Segoe UI" w:cs="Segoe UI"/>
                <w:sz w:val="18"/>
                <w:szCs w:val="18"/>
              </w:rPr>
              <w:t xml:space="preserve"> </w:t>
            </w:r>
          </w:p>
        </w:tc>
      </w:tr>
      <w:tr w:rsidR="00026DD3" w:rsidRPr="00CE5ACD" w14:paraId="480E65D5" w14:textId="77777777" w:rsidTr="00C049F2">
        <w:trPr>
          <w:trHeight w:val="331"/>
        </w:trPr>
        <w:tc>
          <w:tcPr>
            <w:tcW w:w="2965" w:type="dxa"/>
            <w:gridSpan w:val="2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E7310C6" w14:textId="6E4D1C53" w:rsidR="00026DD3" w:rsidRPr="004D558C" w:rsidRDefault="006E689E" w:rsidP="006E689E">
            <w:pPr>
              <w:pStyle w:val="NoSpacing"/>
              <w:ind w:left="6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Component</w:t>
            </w:r>
            <w:r w:rsidR="00026DD3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h</w:t>
            </w:r>
            <w:r w:rsidR="00026DD3"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eadline*</w:t>
            </w:r>
          </w:p>
          <w:p w14:paraId="6E9C7C75" w14:textId="77777777" w:rsidR="00026DD3" w:rsidRDefault="00026DD3" w:rsidP="006E689E">
            <w:pPr>
              <w:pStyle w:val="NoSpacing"/>
              <w:ind w:left="6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&lt;40 characters</w:t>
            </w:r>
          </w:p>
          <w:p w14:paraId="7F575850" w14:textId="11DAAC11" w:rsidR="00026DD3" w:rsidRPr="008B3334" w:rsidRDefault="00A0143D" w:rsidP="006E689E">
            <w:pPr>
              <w:pStyle w:val="NoSpacing"/>
              <w:ind w:left="60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(34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50" w:type="dxa"/>
            <w:gridSpan w:val="4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54E3F3D7" w14:textId="3DEED4AE" w:rsidR="00026DD3" w:rsidRPr="00CF2301" w:rsidRDefault="00CF2301" w:rsidP="00CF2301">
            <w:pPr>
              <w:rPr>
                <w:rFonts w:ascii="Segoe UI" w:hAnsi="Segoe UI" w:cs="Segoe UI"/>
              </w:rPr>
            </w:pPr>
            <w:r w:rsidRPr="00CF2301">
              <w:rPr>
                <w:rFonts w:ascii="Segoe UI" w:hAnsi="Segoe UI" w:cs="Segoe UI"/>
              </w:rPr>
              <w:t>Watch Microsoft Power Virtual Agents demos</w:t>
            </w:r>
          </w:p>
        </w:tc>
      </w:tr>
      <w:tr w:rsidR="00CF2301" w:rsidRPr="00CE5ACD" w14:paraId="749E0B88" w14:textId="77777777" w:rsidTr="00C049F2">
        <w:trPr>
          <w:trHeight w:val="331"/>
        </w:trPr>
        <w:tc>
          <w:tcPr>
            <w:tcW w:w="2965" w:type="dxa"/>
            <w:gridSpan w:val="2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40D566CB" w14:textId="540C660A" w:rsidR="00CF2301" w:rsidRDefault="00CF2301" w:rsidP="006E689E">
            <w:pPr>
              <w:pStyle w:val="NoSpacing"/>
              <w:ind w:left="6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Component body</w:t>
            </w:r>
          </w:p>
        </w:tc>
        <w:tc>
          <w:tcPr>
            <w:tcW w:w="7550" w:type="dxa"/>
            <w:gridSpan w:val="4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55D55801" w14:textId="2FB5826B" w:rsidR="00CF2301" w:rsidRPr="00CF2301" w:rsidRDefault="00CF2301" w:rsidP="00CF2301">
            <w:pPr>
              <w:rPr>
                <w:rFonts w:ascii="Segoe UI" w:hAnsi="Segoe UI" w:cs="Segoe UI"/>
              </w:rPr>
            </w:pPr>
            <w:r w:rsidRPr="00CF2301">
              <w:rPr>
                <w:rFonts w:ascii="Segoe UI" w:hAnsi="Segoe UI" w:cs="Segoe UI"/>
              </w:rPr>
              <w:t>Learn how to build and maintain intelligent chatbots with Power Virtual Agents.</w:t>
            </w:r>
          </w:p>
        </w:tc>
      </w:tr>
      <w:tr w:rsidR="009C74F8" w:rsidRPr="00CE5ACD" w14:paraId="42B31E04" w14:textId="77777777" w:rsidTr="00C049F2">
        <w:trPr>
          <w:trHeight w:val="331"/>
        </w:trPr>
        <w:tc>
          <w:tcPr>
            <w:tcW w:w="2965" w:type="dxa"/>
            <w:gridSpan w:val="2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3398F6C6" w14:textId="4D47D89B" w:rsidR="009C74F8" w:rsidRDefault="003824BC" w:rsidP="006E689E">
            <w:pPr>
              <w:pStyle w:val="NoSpacing"/>
              <w:ind w:left="6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</w:t>
            </w:r>
          </w:p>
        </w:tc>
        <w:tc>
          <w:tcPr>
            <w:tcW w:w="7550" w:type="dxa"/>
            <w:gridSpan w:val="4"/>
            <w:tcBorders>
              <w:top w:val="thinThickThinSmallGap" w:sz="18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0E3FDAA1" w14:textId="11E4D223" w:rsidR="003824BC" w:rsidRPr="00CF2301" w:rsidRDefault="003824BC" w:rsidP="00CF2301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Select a demo</w:t>
            </w:r>
          </w:p>
        </w:tc>
      </w:tr>
      <w:tr w:rsidR="00026DD3" w:rsidRPr="00CE5ACD" w14:paraId="2EA03214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6B657757" w14:textId="51158178" w:rsidR="00026DD3" w:rsidRPr="008B3334" w:rsidRDefault="00BA0661" w:rsidP="006E689E">
            <w:pPr>
              <w:pStyle w:val="NoSpacing"/>
              <w:ind w:left="150" w:firstLine="6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b/>
                <w:bCs/>
              </w:rPr>
              <w:t>Tab 1</w:t>
            </w:r>
            <w:r w:rsidR="004D1D25">
              <w:rPr>
                <w:rFonts w:ascii="Segoe UI" w:eastAsia="Segoe UI" w:hAnsi="Segoe UI" w:cs="Segoe UI"/>
                <w:b/>
                <w:bCs/>
              </w:rPr>
              <w:t>*</w:t>
            </w:r>
          </w:p>
        </w:tc>
      </w:tr>
      <w:tr w:rsidR="00026DD3" w:rsidRPr="00CE5ACD" w14:paraId="60BC0D45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7527DD9A" w14:textId="0333B712" w:rsidR="00026DD3" w:rsidRDefault="00BA0661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lastRenderedPageBreak/>
              <w:t>Tab</w:t>
            </w:r>
            <w:r w:rsidR="0031091B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name*</w:t>
            </w:r>
          </w:p>
          <w:p w14:paraId="4CB8184B" w14:textId="77777777" w:rsidR="00026DD3" w:rsidRDefault="00026DD3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156D62D8" w14:textId="3A22D0F5" w:rsidR="00026DD3" w:rsidRDefault="0031091B">
            <w:pPr>
              <w:pStyle w:val="NoSpacing"/>
              <w:ind w:left="166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179A5AC" w14:textId="77777777" w:rsidR="00180830" w:rsidRPr="00180830" w:rsidRDefault="00B67907" w:rsidP="00180830">
            <w:pPr>
              <w:spacing w:before="100" w:beforeAutospacing="1" w:after="100" w:afterAutospacing="1"/>
              <w:rPr>
                <w:ins w:id="14" w:author="Stephanie Thomas (REVEL INC)" w:date="2023-05-23T07:52:00Z"/>
                <w:rFonts w:ascii="Segoe UI" w:hAnsi="Segoe UI" w:cs="Segoe UI"/>
                <w:color w:val="000000"/>
              </w:rPr>
            </w:pPr>
            <w:del w:id="15" w:author="Stephanie Thomas (REVEL INC)" w:date="2023-05-23T07:52:00Z">
              <w:r w:rsidRPr="00180830" w:rsidDel="00180830">
                <w:rPr>
                  <w:rFonts w:ascii="Segoe UI" w:hAnsi="Segoe UI" w:cs="Segoe UI"/>
                  <w:color w:val="191919"/>
                </w:rPr>
                <w:delText>Ho</w:delText>
              </w:r>
              <w:r w:rsidR="003824BC" w:rsidRPr="00180830" w:rsidDel="00180830">
                <w:rPr>
                  <w:rFonts w:ascii="Segoe UI" w:hAnsi="Segoe UI" w:cs="Segoe UI"/>
                  <w:color w:val="191919"/>
                </w:rPr>
                <w:delText>w</w:delText>
              </w:r>
              <w:r w:rsidRPr="00180830" w:rsidDel="00180830">
                <w:rPr>
                  <w:rFonts w:ascii="Segoe UI" w:hAnsi="Segoe UI" w:cs="Segoe UI"/>
                  <w:color w:val="191919"/>
                </w:rPr>
                <w:delText xml:space="preserve"> to get topic suggestions from webpages with Power Virtual Agent</w:delText>
              </w:r>
              <w:r w:rsidR="00180830" w:rsidRPr="00180830" w:rsidDel="00180830">
                <w:rPr>
                  <w:rFonts w:ascii="Segoe UI" w:hAnsi="Segoe UI" w:cs="Segoe UI"/>
                  <w:b/>
                  <w:bCs/>
                  <w:color w:val="191919"/>
                </w:rPr>
                <w:delText>s</w:delText>
              </w:r>
            </w:del>
            <w:ins w:id="16" w:author="Stephanie Thomas (REVEL INC)" w:date="2023-05-23T07:52:00Z">
              <w:r w:rsidR="00180830" w:rsidRPr="00180830">
                <w:rPr>
                  <w:rFonts w:ascii="Segoe UI" w:hAnsi="Segoe UI" w:cs="Segoe UI"/>
                  <w:b/>
                  <w:bCs/>
                  <w:color w:val="191919"/>
                </w:rPr>
                <w:t xml:space="preserve"> </w:t>
              </w:r>
              <w:r w:rsidR="00180830" w:rsidRPr="00180830">
                <w:rPr>
                  <w:rFonts w:ascii="Segoe UI" w:hAnsi="Segoe UI" w:cs="Segoe UI"/>
                  <w:color w:val="000000"/>
                </w:rPr>
                <w:t>Build bots with Generative AI using Power Virtual Agents</w:t>
              </w:r>
            </w:ins>
          </w:p>
          <w:p w14:paraId="2075C2BA" w14:textId="02D5681E" w:rsidR="00026DD3" w:rsidRPr="00180830" w:rsidRDefault="00026DD3" w:rsidP="00BA0661">
            <w:pPr>
              <w:pStyle w:val="Heading2"/>
              <w:spacing w:before="0" w:after="135" w:line="435" w:lineRule="atLeast"/>
              <w:rPr>
                <w:b w:val="0"/>
                <w:bCs w:val="0"/>
                <w:color w:val="191919"/>
                <w:sz w:val="24"/>
                <w:szCs w:val="24"/>
              </w:rPr>
            </w:pPr>
          </w:p>
        </w:tc>
      </w:tr>
      <w:tr w:rsidR="00026DD3" w:rsidRPr="00CE5ACD" w14:paraId="314A0EA0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61E3E4F7" w14:textId="77777777" w:rsidR="00026DD3" w:rsidRPr="0003473A" w:rsidRDefault="00026DD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7ED3CD70" w14:textId="77777777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5E7CC6C5" w14:textId="57ADA1C8" w:rsidR="0031091B" w:rsidRDefault="0031091B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1E7D4F9B" w14:textId="59D5674F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C8C40A2" w14:textId="45C5802C" w:rsidR="00B67907" w:rsidRPr="00180830" w:rsidDel="00180830" w:rsidRDefault="00B67907" w:rsidP="00180830">
            <w:pPr>
              <w:spacing w:before="100" w:beforeAutospacing="1" w:after="100" w:afterAutospacing="1"/>
              <w:rPr>
                <w:del w:id="17" w:author="Stephanie Thomas (REVEL INC)" w:date="2023-05-23T07:53:00Z"/>
                <w:rFonts w:ascii="Segoe UI" w:hAnsi="Segoe UI" w:cs="Segoe UI"/>
                <w:color w:val="000000"/>
              </w:rPr>
            </w:pPr>
            <w:del w:id="18" w:author="Stephanie Thomas (REVEL INC)" w:date="2023-05-23T07:52:00Z">
              <w:r w:rsidRPr="00180830" w:rsidDel="00180830">
                <w:rPr>
                  <w:rFonts w:ascii="Segoe UI" w:hAnsi="Segoe UI" w:cs="Segoe UI"/>
                  <w:color w:val="191919"/>
                </w:rPr>
                <w:delText>Get topic suggestions from webpages</w:delText>
              </w:r>
            </w:del>
            <w:ins w:id="19" w:author="Stephanie Thomas (REVEL INC)" w:date="2023-05-23T07:52:00Z">
              <w:r w:rsidR="00180830" w:rsidRPr="00180830">
                <w:rPr>
                  <w:rFonts w:ascii="Segoe UI" w:hAnsi="Segoe UI" w:cs="Segoe UI"/>
                  <w:b/>
                  <w:bCs/>
                  <w:color w:val="191919"/>
                </w:rPr>
                <w:t xml:space="preserve"> </w:t>
              </w:r>
              <w:r w:rsidR="00180830" w:rsidRPr="00180830">
                <w:rPr>
                  <w:rFonts w:ascii="Segoe UI" w:hAnsi="Segoe UI" w:cs="Segoe UI"/>
                  <w:b/>
                  <w:bCs/>
                  <w:color w:val="000000"/>
                </w:rPr>
                <w:t>Use Power Virtual Agents and Generative AI to build intelligent bots </w:t>
              </w:r>
            </w:ins>
          </w:p>
          <w:p w14:paraId="0C89CDB1" w14:textId="77777777" w:rsidR="00180830" w:rsidRDefault="00B67907">
            <w:pPr>
              <w:pStyle w:val="elementtoproof"/>
              <w:numPr>
                <w:ilvl w:val="0"/>
                <w:numId w:val="3"/>
              </w:numPr>
              <w:rPr>
                <w:ins w:id="20" w:author="Stephanie Thomas (REVEL INC)" w:date="2023-05-23T07:53:00Z"/>
              </w:rPr>
            </w:pPr>
            <w:del w:id="21" w:author="Stephanie Thomas (REVEL INC)" w:date="2023-05-23T07:53:00Z">
              <w:r w:rsidRPr="00180830" w:rsidDel="00180830">
                <w:rPr>
                  <w:rFonts w:ascii="Segoe UI" w:hAnsi="Segoe UI" w:cs="Segoe UI"/>
                  <w:color w:val="191919"/>
                </w:rPr>
                <w:delText>Learn how to automatically extract topic suggestions from webpages and add them directly to our chatbot with Power Virtual Agents</w:delText>
              </w:r>
            </w:del>
            <w:ins w:id="22" w:author="Stephanie Thomas (REVEL INC)" w:date="2023-05-23T07:53:00Z">
              <w:r w:rsidR="00180830">
                <w:rPr>
                  <w:rFonts w:ascii="Segoe UI" w:hAnsi="Segoe UI" w:cs="Segoe UI"/>
                  <w:color w:val="191919"/>
                </w:rPr>
                <w:t xml:space="preserve"> </w:t>
              </w:r>
              <w:r w:rsidR="00180830">
                <w:rPr>
                  <w:color w:val="000000"/>
                  <w:sz w:val="24"/>
                  <w:szCs w:val="24"/>
                </w:rPr>
                <w:t xml:space="preserve">Watch how Power Virtual Agents is transforming bot building with Azure Open AI services. See how you can create an instantly useful bots with just your website, collaborate in a fusion team to write and edit a topic with Copilot, and use plugins to let the bot assemble a conversation without pre-built dialogues. Learn more at </w:t>
              </w:r>
              <w:r w:rsidR="00180830">
                <w:fldChar w:fldCharType="begin"/>
              </w:r>
              <w:r w:rsidR="00180830">
                <w:instrText xml:space="preserve"> HYPERLINK "https://nam06.safelinks.protection.outlook.com/?url=https%3A%2F%2Faka.ms%2FPVA-Build23&amp;data=05%7C01%7Cv-stethomas%40microsoft.com%7Cd75f7636145f47b240dc08db5b412a5f%7C72f988bf86f141af91ab2d7cd011db47%7C1%7C0%7C638204107709651807%7CUnknown%7CTWFpbGZsb3d8eyJWIjoiMC4wLjAwMDAiLCJQIjoiV2luMzIiLCJBTiI6Ik1haWwiLCJXVCI6Mn0%3D%7C3000%7C%7C%7C&amp;sdata=4gPKtwNH8KSKAGv5Zeo6znBbSsRX0LwlHu54gbtRhjA%3D&amp;reserved=0" \o "https://aka.ms/pva-build23" \t "_blank" </w:instrText>
              </w:r>
              <w:r w:rsidR="00180830">
                <w:fldChar w:fldCharType="separate"/>
              </w:r>
              <w:r w:rsidR="00180830">
                <w:rPr>
                  <w:rStyle w:val="Hyperlink"/>
                  <w:b/>
                  <w:bCs/>
                  <w:color w:val="000000"/>
                  <w:sz w:val="24"/>
                  <w:szCs w:val="24"/>
                </w:rPr>
                <w:t>https://aka.ms/PVA-Build23</w:t>
              </w:r>
              <w:r w:rsidR="00180830">
                <w:fldChar w:fldCharType="end"/>
              </w:r>
            </w:ins>
          </w:p>
          <w:p w14:paraId="4863A1FC" w14:textId="1DA4AE5C" w:rsidR="00026DD3" w:rsidRPr="00180830" w:rsidRDefault="00026DD3" w:rsidP="00B67907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</w:rPr>
            </w:pPr>
          </w:p>
        </w:tc>
      </w:tr>
      <w:tr w:rsidR="00026DD3" w:rsidRPr="00CE5ACD" w14:paraId="3FA7C6A0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C2C6AC5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7F7719DA" w14:textId="652D08B4" w:rsidR="00026DD3" w:rsidRDefault="00026DD3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0F08E7B4" w14:textId="1727B383" w:rsidR="00026DD3" w:rsidRDefault="0031091B">
            <w:pPr>
              <w:pStyle w:val="NoSpacing"/>
              <w:ind w:left="16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63ADA50D" w14:textId="77777777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17A1DA90" w14:textId="77777777" w:rsidR="00026DD3" w:rsidRDefault="00026DD3">
            <w:pPr>
              <w:pStyle w:val="NoSpacing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74A7CF0" w14:textId="77777777" w:rsidR="00026DD3" w:rsidRPr="00C13E5C" w:rsidRDefault="00026DD3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3783B" w:rsidRPr="00CE5ACD" w14:paraId="603F10F8" w14:textId="77777777" w:rsidTr="00057FE9">
        <w:trPr>
          <w:trHeight w:val="331"/>
          <w:ins w:id="23" w:author="Cristina Estrada-Eligio (REVEL INC)" w:date="2023-02-07T15:49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07BCE103" w14:textId="4DF8EC1D" w:rsidR="0043783B" w:rsidRPr="00CA43AD" w:rsidRDefault="0043783B">
            <w:pPr>
              <w:pStyle w:val="NoSpacing"/>
              <w:ind w:left="156"/>
              <w:rPr>
                <w:ins w:id="24" w:author="Cristina Estrada-Eligio (REVEL INC)" w:date="2023-02-07T15:49:00Z"/>
                <w:rFonts w:ascii="Segoe UI" w:eastAsia="Segoe UI" w:hAnsi="Segoe UI" w:cs="Segoe UI"/>
                <w:b/>
                <w:sz w:val="18"/>
                <w:szCs w:val="18"/>
              </w:rPr>
            </w:pPr>
            <w:ins w:id="25" w:author="Cristina Estrada-Eligio (REVEL INC)" w:date="2023-02-07T15:49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33B2D21" w14:textId="77777777" w:rsidR="0043783B" w:rsidRPr="00C13E5C" w:rsidRDefault="0043783B">
            <w:pPr>
              <w:rPr>
                <w:ins w:id="26" w:author="Cristina Estrada-Eligio (REVEL INC)" w:date="2023-02-07T15:49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CE5ACD" w14:paraId="5C7A49A3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7DCA950F" w14:textId="6CD57033" w:rsidR="00026DD3" w:rsidRPr="004D558C" w:rsidRDefault="00FC3BA4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del w:id="27" w:author="Stephanie Thomas (REVEL INC)" w:date="2023-05-23T07:53:00Z">
              <w:r w:rsidRPr="00FC3BA4" w:rsidDel="000D2CCA">
                <w:rPr>
                  <w:rFonts w:ascii="Segoe UI" w:eastAsia="Segoe UI" w:hAnsi="Segoe UI" w:cs="Segoe UI"/>
                  <w:noProof/>
                  <w:sz w:val="18"/>
                  <w:szCs w:val="18"/>
                </w:rPr>
                <w:drawing>
                  <wp:inline distT="0" distB="0" distL="0" distR="0" wp14:anchorId="63735884" wp14:editId="18AF4B56">
                    <wp:extent cx="1215676" cy="680850"/>
                    <wp:effectExtent l="0" t="0" r="3810" b="5080"/>
                    <wp:docPr id="394751402" name="Picture 3947514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17320" cy="68177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79051B75" w14:textId="259AB96A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1B33DC" w:rsidRPr="00C04EE3"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del w:id="28" w:author="Stephanie Thomas (REVEL INC)" w:date="2023-05-24T12:16:00Z">
              <w:r w:rsidR="001B33DC" w:rsidRPr="00C04EE3" w:rsidDel="00591E72">
                <w:rPr>
                  <w:rFonts w:ascii="Segoe UI" w:hAnsi="Segoe UI" w:cs="Segoe UI"/>
                  <w:sz w:val="18"/>
                  <w:szCs w:val="18"/>
                </w:rPr>
                <w:delText>Blade1</w:delText>
              </w:r>
              <w:r w:rsidR="001B33DC" w:rsidDel="00591E72">
                <w:rPr>
                  <w:rFonts w:ascii="Segoe UI" w:hAnsi="Segoe UI" w:cs="Segoe UI"/>
                  <w:sz w:val="18"/>
                  <w:szCs w:val="18"/>
                </w:rPr>
                <w:delText>A</w:delText>
              </w:r>
              <w:r w:rsidR="001B33DC" w:rsidRPr="00C04EE3" w:rsidDel="00591E72">
                <w:rPr>
                  <w:rFonts w:ascii="Segoe UI" w:hAnsi="Segoe UI" w:cs="Segoe UI"/>
                  <w:sz w:val="18"/>
                  <w:szCs w:val="18"/>
                </w:rPr>
                <w:delText>.jpg and Blade1</w:delText>
              </w:r>
              <w:r w:rsidR="001B33DC" w:rsidDel="00591E72">
                <w:rPr>
                  <w:rFonts w:ascii="Segoe UI" w:hAnsi="Segoe UI" w:cs="Segoe UI"/>
                  <w:sz w:val="18"/>
                  <w:szCs w:val="18"/>
                </w:rPr>
                <w:delText>A</w:delText>
              </w:r>
              <w:r w:rsidR="001B33DC" w:rsidRPr="00C04EE3" w:rsidDel="00591E72">
                <w:rPr>
                  <w:rFonts w:ascii="Segoe UI" w:hAnsi="Segoe UI" w:cs="Segoe UI"/>
                  <w:sz w:val="18"/>
                  <w:szCs w:val="18"/>
                </w:rPr>
                <w:delText>_th.jpg</w:delText>
              </w:r>
            </w:del>
          </w:p>
          <w:p w14:paraId="53FB5FB9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04697355" w14:textId="4A93C4C9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r>
              <w:fldChar w:fldCharType="begin"/>
            </w:r>
            <w:r>
              <w:instrText>HYPERLINK "https://msazure.visualstudio.com/One/_workitems/edit/6975562"</w:instrText>
            </w:r>
            <w:r>
              <w:fldChar w:fldCharType="separate"/>
            </w:r>
            <w:del w:id="29" w:author="Stephanie Thomas (REVEL INC)" w:date="2023-05-23T07:53:00Z">
              <w:r w:rsidR="00C04EE3" w:rsidRPr="00DB2DA3" w:rsidDel="000D2CCA">
                <w:rPr>
                  <w:rStyle w:val="Hyperlink"/>
                  <w:rFonts w:ascii="Segoe UI" w:hAnsi="Segoe UI" w:cs="Segoe UI"/>
                  <w:sz w:val="18"/>
                  <w:szCs w:val="18"/>
                </w:rPr>
                <w:delText>6975562</w:delText>
              </w:r>
            </w:del>
            <w:r>
              <w:rPr>
                <w:rStyle w:val="Hyperlink"/>
                <w:rFonts w:ascii="Segoe UI" w:hAnsi="Segoe UI" w:cs="Segoe UI"/>
                <w:sz w:val="18"/>
                <w:szCs w:val="18"/>
              </w:rPr>
              <w:fldChar w:fldCharType="end"/>
            </w:r>
          </w:p>
        </w:tc>
      </w:tr>
      <w:tr w:rsidR="00026DD3" w:rsidRPr="00CE5ACD" w14:paraId="7779CD6B" w14:textId="77777777" w:rsidTr="00C049F2">
        <w:trPr>
          <w:trHeight w:val="331"/>
        </w:trPr>
        <w:tc>
          <w:tcPr>
            <w:tcW w:w="2955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BAA1FA5" w14:textId="77777777" w:rsidR="00026DD3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288CD9DB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3E8E6307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6E689E" w:rsidRPr="00CE5ACD" w14:paraId="2E1709D6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6B9AD62A" w14:textId="0EF53056" w:rsidR="006E689E" w:rsidRPr="009179F7" w:rsidRDefault="006E689E" w:rsidP="004D1D25">
            <w:pPr>
              <w:pStyle w:val="NoSpacing"/>
              <w:ind w:left="150"/>
              <w:rPr>
                <w:rFonts w:ascii="Segoe UI" w:hAnsi="Segoe UI" w:cs="Segoe UI"/>
              </w:rPr>
            </w:pPr>
            <w:r w:rsidRPr="004D1D25">
              <w:rPr>
                <w:rFonts w:ascii="Segoe UI" w:eastAsia="Segoe UI" w:hAnsi="Segoe UI" w:cs="Segoe UI"/>
                <w:b/>
                <w:bCs/>
              </w:rPr>
              <w:t>Tab 2*</w:t>
            </w:r>
          </w:p>
        </w:tc>
      </w:tr>
      <w:tr w:rsidR="00026DD3" w:rsidRPr="00CE5ACD" w14:paraId="189485DD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3A4CC11E" w14:textId="77777777" w:rsidR="0031091B" w:rsidRDefault="0031091B" w:rsidP="0031091B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2D996195" w14:textId="77777777" w:rsidR="0031091B" w:rsidRDefault="0031091B" w:rsidP="0031091B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="00026DD3"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31CD4332" w14:textId="7041681E" w:rsidR="00026DD3" w:rsidRPr="004D558C" w:rsidRDefault="0031091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2A97B200" w14:textId="3876629C" w:rsidR="00026DD3" w:rsidRPr="009179F7" w:rsidRDefault="002F2777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create topics and test your bot with Power Virtual Agents</w:t>
            </w:r>
          </w:p>
        </w:tc>
      </w:tr>
      <w:tr w:rsidR="00026DD3" w:rsidRPr="00CE5ACD" w14:paraId="799F262C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0DBEE9C0" w14:textId="77777777" w:rsidR="00026DD3" w:rsidRPr="0003473A" w:rsidRDefault="00026DD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701A2ABC" w14:textId="77777777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36E67325" w14:textId="77777777" w:rsidR="0031091B" w:rsidRDefault="0031091B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33F62944" w14:textId="4B2665B3" w:rsidR="00026DD3" w:rsidRPr="00115710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3393B37E" w14:textId="77777777" w:rsidR="002F2D60" w:rsidRPr="002F2D60" w:rsidRDefault="002F2D60" w:rsidP="002F2D60">
            <w:pPr>
              <w:spacing w:after="135"/>
              <w:rPr>
                <w:rFonts w:ascii="Segoe UI" w:hAnsi="Segoe UI" w:cs="Segoe UI"/>
                <w:b/>
                <w:bCs/>
              </w:rPr>
            </w:pPr>
            <w:r w:rsidRPr="002F2D60">
              <w:rPr>
                <w:rFonts w:ascii="Segoe UI" w:hAnsi="Segoe UI" w:cs="Segoe UI"/>
                <w:b/>
                <w:bCs/>
              </w:rPr>
              <w:t>Create topics and test your chatbot</w:t>
            </w:r>
          </w:p>
          <w:p w14:paraId="0599D579" w14:textId="710BE7EC" w:rsidR="00026DD3" w:rsidRPr="002F2D60" w:rsidRDefault="002F2D60" w:rsidP="002F2D60">
            <w:pPr>
              <w:spacing w:after="135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2F2D60">
              <w:rPr>
                <w:rFonts w:ascii="Segoe UI" w:hAnsi="Segoe UI" w:cs="Segoe UI"/>
              </w:rPr>
              <w:t>Learn how to create a chatbot, build custom topics, and test your chatbot, all without writing any code with Power Virtual Agents.</w:t>
            </w:r>
          </w:p>
        </w:tc>
      </w:tr>
      <w:tr w:rsidR="00026DD3" w:rsidRPr="00CE5ACD" w14:paraId="1C68941B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D433A90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572A7E47" w14:textId="77777777" w:rsidR="0031091B" w:rsidRDefault="00026DD3" w:rsidP="0031091B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5E9FE7A3" w14:textId="143B4D13" w:rsidR="00026DD3" w:rsidRDefault="0031091B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37864323" w14:textId="77777777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34CA7746" w14:textId="77777777" w:rsidR="00026DD3" w:rsidRDefault="00026DD3">
            <w:pPr>
              <w:pStyle w:val="NoSpacing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64E7EF0" w14:textId="77777777" w:rsidR="00026DD3" w:rsidRPr="00C13E5C" w:rsidRDefault="00026DD3">
            <w:pPr>
              <w:pStyle w:val="NoSpacing"/>
              <w:ind w:left="8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3783B" w:rsidRPr="00CE5ACD" w14:paraId="35958FD9" w14:textId="77777777" w:rsidTr="00872A96">
        <w:trPr>
          <w:trHeight w:val="331"/>
          <w:ins w:id="30" w:author="Cristina Estrada-Eligio (REVEL INC)" w:date="2023-02-07T15:49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47B496F5" w14:textId="69DCF0A4" w:rsidR="0043783B" w:rsidRPr="00CA43AD" w:rsidRDefault="0043783B">
            <w:pPr>
              <w:pStyle w:val="NoSpacing"/>
              <w:ind w:left="156"/>
              <w:rPr>
                <w:ins w:id="31" w:author="Cristina Estrada-Eligio (REVEL INC)" w:date="2023-02-07T15:49:00Z"/>
                <w:rFonts w:ascii="Segoe UI" w:eastAsia="Segoe UI" w:hAnsi="Segoe UI" w:cs="Segoe UI"/>
                <w:b/>
                <w:sz w:val="18"/>
                <w:szCs w:val="18"/>
              </w:rPr>
            </w:pPr>
            <w:ins w:id="32" w:author="Cristina Estrada-Eligio (REVEL INC)" w:date="2023-02-07T15:49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40090870" w14:textId="77777777" w:rsidR="0043783B" w:rsidRPr="00C13E5C" w:rsidRDefault="0043783B">
            <w:pPr>
              <w:pStyle w:val="NoSpacing"/>
              <w:ind w:left="8"/>
              <w:rPr>
                <w:ins w:id="33" w:author="Cristina Estrada-Eligio (REVEL INC)" w:date="2023-02-07T15:49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CE5ACD" w14:paraId="3DD1D263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5FF22AA2" w14:textId="715229A7" w:rsidR="00026DD3" w:rsidRPr="004D558C" w:rsidRDefault="00FC3BA4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FC3BA4">
              <w:rPr>
                <w:rFonts w:ascii="Segoe UI" w:eastAsia="Segoe UI" w:hAnsi="Segoe UI" w:cs="Segoe UI"/>
                <w:noProof/>
                <w:sz w:val="18"/>
                <w:szCs w:val="18"/>
              </w:rPr>
              <w:lastRenderedPageBreak/>
              <w:drawing>
                <wp:inline distT="0" distB="0" distL="0" distR="0" wp14:anchorId="7814E114" wp14:editId="3A7B7111">
                  <wp:extent cx="1304574" cy="729685"/>
                  <wp:effectExtent l="0" t="0" r="0" b="0"/>
                  <wp:docPr id="394751401" name="Picture 39475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431" cy="73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12A786F" w14:textId="7BB76BBC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1B33DC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="001B33DC" w:rsidRPr="00C04EE3">
              <w:rPr>
                <w:rFonts w:ascii="Segoe UI" w:hAnsi="Segoe UI" w:cs="Segoe UI"/>
                <w:sz w:val="18"/>
                <w:szCs w:val="18"/>
              </w:rPr>
              <w:t xml:space="preserve"> Blade1</w:t>
            </w:r>
            <w:r w:rsidR="001B33DC">
              <w:rPr>
                <w:rFonts w:ascii="Segoe UI" w:hAnsi="Segoe UI" w:cs="Segoe UI"/>
                <w:sz w:val="18"/>
                <w:szCs w:val="18"/>
              </w:rPr>
              <w:t>B</w:t>
            </w:r>
            <w:r w:rsidR="001B33DC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1B33DC">
              <w:rPr>
                <w:rFonts w:ascii="Segoe UI" w:hAnsi="Segoe UI" w:cs="Segoe UI"/>
                <w:sz w:val="18"/>
                <w:szCs w:val="18"/>
              </w:rPr>
              <w:t>B</w:t>
            </w:r>
            <w:r w:rsidR="001B33DC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655B15A9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3BD38CEA" w14:textId="74FF0B2E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14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026DD3" w:rsidRPr="00CE5ACD" w14:paraId="749AA790" w14:textId="77777777" w:rsidTr="00C049F2">
        <w:trPr>
          <w:trHeight w:val="331"/>
        </w:trPr>
        <w:tc>
          <w:tcPr>
            <w:tcW w:w="2955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2E9A956B" w14:textId="77777777" w:rsidR="00026DD3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7B62E510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1BFA83B0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6E689E" w:rsidRPr="00CE5ACD" w14:paraId="4A47A028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593B12A8" w14:textId="65D4F3F9" w:rsidR="006E689E" w:rsidRPr="009179F7" w:rsidRDefault="006E689E" w:rsidP="004D1D25">
            <w:pPr>
              <w:pStyle w:val="NoSpacing"/>
              <w:ind w:left="150"/>
              <w:rPr>
                <w:rFonts w:ascii="Segoe UI" w:hAnsi="Segoe UI" w:cs="Segoe UI"/>
              </w:rPr>
            </w:pPr>
            <w:r w:rsidRPr="004D1D25">
              <w:rPr>
                <w:rFonts w:ascii="Segoe UI" w:eastAsia="Segoe UI" w:hAnsi="Segoe UI" w:cs="Segoe UI"/>
                <w:b/>
                <w:bCs/>
              </w:rPr>
              <w:t>Tab 3*</w:t>
            </w:r>
          </w:p>
        </w:tc>
      </w:tr>
      <w:tr w:rsidR="00026DD3" w:rsidRPr="00CE5ACD" w14:paraId="52D8EC74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32290790" w14:textId="77777777" w:rsidR="0031091B" w:rsidRDefault="0031091B" w:rsidP="0031091B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6B13F999" w14:textId="77777777" w:rsidR="0031091B" w:rsidRDefault="0031091B" w:rsidP="0031091B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="00026DD3"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625F780A" w14:textId="785B5E10" w:rsidR="00026DD3" w:rsidRPr="004D558C" w:rsidRDefault="0031091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38CFD2A" w14:textId="5467FE35" w:rsidR="00026DD3" w:rsidRPr="009179F7" w:rsidRDefault="002F2D60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use slot-filling and built-in entities to save authoring time with Power Virtual Agents</w:t>
            </w:r>
          </w:p>
        </w:tc>
      </w:tr>
      <w:tr w:rsidR="00026DD3" w:rsidRPr="00CE5ACD" w14:paraId="7E11B355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4B2672A7" w14:textId="77777777" w:rsidR="00026DD3" w:rsidRPr="0003473A" w:rsidRDefault="00026DD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1D0954A0" w14:textId="77777777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0A003D71" w14:textId="77777777" w:rsidR="0031091B" w:rsidRDefault="0031091B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1FBB236E" w14:textId="1B185301" w:rsidR="00026DD3" w:rsidRPr="000F78DA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772CF345" w14:textId="77777777" w:rsidR="003D0A43" w:rsidRPr="003D0A43" w:rsidRDefault="003D0A43" w:rsidP="003D0A43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3D0A43">
              <w:rPr>
                <w:color w:val="191919"/>
                <w:sz w:val="24"/>
                <w:szCs w:val="24"/>
              </w:rPr>
              <w:t>Save authoring time with slot-filling and built-in entities</w:t>
            </w:r>
          </w:p>
          <w:p w14:paraId="694B0528" w14:textId="11376D83" w:rsidR="00026DD3" w:rsidRPr="003D0A43" w:rsidRDefault="003D0A43" w:rsidP="003D0A43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3D0A43">
              <w:rPr>
                <w:rFonts w:ascii="Segoe UI" w:hAnsi="Segoe UI" w:cs="Segoe UI"/>
                <w:color w:val="191919"/>
              </w:rPr>
              <w:t>Get a deep dive into how to use entities to provide a more natural conversation with your chatbot, and discover how to use pre-built and custom entities to represent information picked out from a bot conversation with a user.</w:t>
            </w:r>
          </w:p>
        </w:tc>
      </w:tr>
      <w:tr w:rsidR="00026DD3" w:rsidRPr="00CE5ACD" w14:paraId="52B27CE1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51F603A5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65F6AFB9" w14:textId="77777777" w:rsidR="0031091B" w:rsidRDefault="00026DD3" w:rsidP="0031091B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5CCD4D4B" w14:textId="43C043CB" w:rsidR="00026DD3" w:rsidRDefault="0031091B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4B1B1C39" w14:textId="77777777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6A1698B6" w14:textId="77777777" w:rsidR="00026DD3" w:rsidRDefault="00026DD3">
            <w:pPr>
              <w:pStyle w:val="NoSpacing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7FED6E6E" w14:textId="77777777" w:rsidR="00026DD3" w:rsidRPr="005F46DE" w:rsidRDefault="00026DD3">
            <w:pPr>
              <w:pStyle w:val="NoSpacing"/>
              <w:ind w:left="8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3783B" w:rsidRPr="00CE5ACD" w14:paraId="4C170D83" w14:textId="77777777" w:rsidTr="000922B5">
        <w:trPr>
          <w:trHeight w:val="331"/>
          <w:ins w:id="34" w:author="Cristina Estrada-Eligio (REVEL INC)" w:date="2023-02-07T15:49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1838EA38" w14:textId="700DDF0A" w:rsidR="0043783B" w:rsidRPr="00CA43AD" w:rsidRDefault="0043783B">
            <w:pPr>
              <w:pStyle w:val="NoSpacing"/>
              <w:ind w:left="156"/>
              <w:rPr>
                <w:ins w:id="35" w:author="Cristina Estrada-Eligio (REVEL INC)" w:date="2023-02-07T15:49:00Z"/>
                <w:rFonts w:ascii="Segoe UI" w:eastAsia="Segoe UI" w:hAnsi="Segoe UI" w:cs="Segoe UI"/>
                <w:b/>
                <w:sz w:val="18"/>
                <w:szCs w:val="18"/>
              </w:rPr>
            </w:pPr>
            <w:ins w:id="36" w:author="Cristina Estrada-Eligio (REVEL INC)" w:date="2023-02-07T15:49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2AE8453" w14:textId="77777777" w:rsidR="0043783B" w:rsidRPr="005F46DE" w:rsidRDefault="0043783B">
            <w:pPr>
              <w:pStyle w:val="NoSpacing"/>
              <w:ind w:left="8"/>
              <w:rPr>
                <w:ins w:id="37" w:author="Cristina Estrada-Eligio (REVEL INC)" w:date="2023-02-07T15:49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CE5ACD" w14:paraId="55382A52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1AEA17F6" w14:textId="53A7B8A5" w:rsidR="00026DD3" w:rsidRPr="004D558C" w:rsidRDefault="001B33DC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1B33DC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646376CB" wp14:editId="23B50870">
                  <wp:extent cx="1337244" cy="749423"/>
                  <wp:effectExtent l="0" t="0" r="0" b="0"/>
                  <wp:docPr id="394751400" name="Picture 39475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14" cy="75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817B014" w14:textId="41F137F0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D774BB" w:rsidRPr="00C04EE3">
              <w:rPr>
                <w:rFonts w:ascii="Segoe UI" w:hAnsi="Segoe UI" w:cs="Segoe UI"/>
                <w:sz w:val="18"/>
                <w:szCs w:val="18"/>
              </w:rPr>
              <w:t xml:space="preserve"> Blade1</w:t>
            </w:r>
            <w:r w:rsidR="00D774BB">
              <w:rPr>
                <w:rFonts w:ascii="Segoe UI" w:hAnsi="Segoe UI" w:cs="Segoe UI"/>
                <w:sz w:val="18"/>
                <w:szCs w:val="18"/>
              </w:rPr>
              <w:t>C</w:t>
            </w:r>
            <w:r w:rsidR="00D774BB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D774BB">
              <w:rPr>
                <w:rFonts w:ascii="Segoe UI" w:hAnsi="Segoe UI" w:cs="Segoe UI"/>
                <w:sz w:val="18"/>
                <w:szCs w:val="18"/>
              </w:rPr>
              <w:t>C</w:t>
            </w:r>
            <w:r w:rsidR="00D774BB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0FCA915C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39538C3F" w14:textId="4804A898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16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026DD3" w:rsidRPr="00CE5ACD" w14:paraId="1E60F2B6" w14:textId="77777777" w:rsidTr="00C049F2">
        <w:trPr>
          <w:trHeight w:val="331"/>
        </w:trPr>
        <w:tc>
          <w:tcPr>
            <w:tcW w:w="2955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677C21AA" w14:textId="77777777" w:rsidR="00026DD3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202456F8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2D292443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6E689E" w:rsidRPr="00CE5ACD" w14:paraId="1BA0B4F9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50A66C97" w14:textId="61C9DCFE" w:rsidR="006E689E" w:rsidRPr="006E689E" w:rsidRDefault="006E689E" w:rsidP="006E689E">
            <w:pPr>
              <w:pStyle w:val="NoSpacing"/>
              <w:ind w:left="150"/>
              <w:rPr>
                <w:rFonts w:ascii="Segoe UI" w:hAnsi="Segoe UI" w:cs="Segoe UI"/>
                <w:b/>
                <w:bCs/>
              </w:rPr>
            </w:pPr>
            <w:r w:rsidRPr="006E689E">
              <w:rPr>
                <w:rFonts w:ascii="Segoe UI" w:hAnsi="Segoe UI" w:cs="Segoe UI"/>
                <w:b/>
                <w:bCs/>
              </w:rPr>
              <w:t>Tab 4</w:t>
            </w:r>
          </w:p>
        </w:tc>
      </w:tr>
      <w:tr w:rsidR="00026DD3" w:rsidRPr="00CE5ACD" w14:paraId="6B7E6B91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474966E2" w14:textId="77777777" w:rsidR="0031091B" w:rsidRDefault="0031091B" w:rsidP="0031091B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65FCB5FB" w14:textId="77777777" w:rsidR="0031091B" w:rsidRDefault="0031091B" w:rsidP="0031091B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="00026DD3"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751D25B2" w14:textId="2ADE3BC5" w:rsidR="00026DD3" w:rsidRPr="004D558C" w:rsidRDefault="0031091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7A3C0450" w14:textId="728BD639" w:rsidR="00026DD3" w:rsidRPr="009179F7" w:rsidRDefault="009B01AF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publish your bot to a website with Power Virtual Agents</w:t>
            </w:r>
          </w:p>
        </w:tc>
      </w:tr>
      <w:tr w:rsidR="00026DD3" w:rsidRPr="00CE5ACD" w14:paraId="37B1B6A0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01E5A61F" w14:textId="77777777" w:rsidR="00026DD3" w:rsidRPr="0003473A" w:rsidRDefault="00026DD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6222ADDB" w14:textId="77777777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6774860C" w14:textId="77777777" w:rsidR="0031091B" w:rsidRDefault="0031091B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6676CD22" w14:textId="33DD42EE" w:rsidR="00026DD3" w:rsidRPr="000F78DA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303AAD68" w14:textId="77777777" w:rsidR="009B01AF" w:rsidRPr="009B01AF" w:rsidRDefault="009B01AF" w:rsidP="009B01AF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9B01AF">
              <w:rPr>
                <w:color w:val="191919"/>
                <w:sz w:val="24"/>
                <w:szCs w:val="24"/>
              </w:rPr>
              <w:t>Publish your chatbot to a website</w:t>
            </w:r>
          </w:p>
          <w:p w14:paraId="76A87587" w14:textId="68DF64C8" w:rsidR="00026DD3" w:rsidRPr="009B01AF" w:rsidRDefault="009B01AF" w:rsidP="009B01AF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9B01AF">
              <w:rPr>
                <w:rFonts w:ascii="Segoe UI" w:hAnsi="Segoe UI" w:cs="Segoe UI"/>
                <w:color w:val="191919"/>
              </w:rPr>
              <w:t>Publish your chatbot to a custom website so your customers can interact with it using Power Virtual Agents.</w:t>
            </w:r>
          </w:p>
        </w:tc>
      </w:tr>
      <w:tr w:rsidR="00026DD3" w:rsidRPr="00CE5ACD" w14:paraId="7D846656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51F562A3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4DD5E014" w14:textId="77777777" w:rsidR="0031091B" w:rsidRDefault="00026DD3" w:rsidP="0031091B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6C48A19F" w14:textId="21024971" w:rsidR="00026DD3" w:rsidRDefault="0031091B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396D3E75" w14:textId="77777777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2F01E559" w14:textId="77777777" w:rsidR="00026DD3" w:rsidRDefault="00026DD3">
            <w:pPr>
              <w:pStyle w:val="NoSpacing"/>
              <w:ind w:hanging="17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76C84ED0" w14:textId="77777777" w:rsidR="00026DD3" w:rsidRPr="005F46DE" w:rsidRDefault="00026DD3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3783B" w:rsidRPr="00CE5ACD" w14:paraId="18A6B48E" w14:textId="77777777" w:rsidTr="0073549D">
        <w:trPr>
          <w:trHeight w:val="331"/>
          <w:ins w:id="38" w:author="Cristina Estrada-Eligio (REVEL INC)" w:date="2023-02-07T15:50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732466FB" w14:textId="2A4554FE" w:rsidR="0043783B" w:rsidRPr="00CA43AD" w:rsidRDefault="0043783B">
            <w:pPr>
              <w:pStyle w:val="NoSpacing"/>
              <w:ind w:left="156"/>
              <w:rPr>
                <w:ins w:id="39" w:author="Cristina Estrada-Eligio (REVEL INC)" w:date="2023-02-07T15:50:00Z"/>
                <w:rFonts w:ascii="Segoe UI" w:eastAsia="Segoe UI" w:hAnsi="Segoe UI" w:cs="Segoe UI"/>
                <w:b/>
                <w:sz w:val="18"/>
                <w:szCs w:val="18"/>
              </w:rPr>
            </w:pPr>
            <w:ins w:id="40" w:author="Cristina Estrada-Eligio (REVEL INC)" w:date="2023-02-07T15:50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40625D6B" w14:textId="77777777" w:rsidR="0043783B" w:rsidRPr="005F46DE" w:rsidRDefault="0043783B">
            <w:pPr>
              <w:rPr>
                <w:ins w:id="41" w:author="Cristina Estrada-Eligio (REVEL INC)" w:date="2023-02-07T15:50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CE5ACD" w14:paraId="09635622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333F9FBA" w14:textId="169AF853" w:rsidR="00026DD3" w:rsidRPr="004D558C" w:rsidRDefault="00D774B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D774BB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52354CC9" wp14:editId="32049E79">
                  <wp:extent cx="1304290" cy="729050"/>
                  <wp:effectExtent l="0" t="0" r="0" b="0"/>
                  <wp:docPr id="394751399" name="Picture 39475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700" cy="72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92D6DB8" w14:textId="33C451D2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442A2F" w:rsidRPr="00C04EE3">
              <w:rPr>
                <w:rFonts w:ascii="Segoe UI" w:hAnsi="Segoe UI" w:cs="Segoe UI"/>
                <w:sz w:val="18"/>
                <w:szCs w:val="18"/>
              </w:rPr>
              <w:t xml:space="preserve"> Blade1</w:t>
            </w:r>
            <w:r w:rsidR="00442A2F">
              <w:rPr>
                <w:rFonts w:ascii="Segoe UI" w:hAnsi="Segoe UI" w:cs="Segoe UI"/>
                <w:sz w:val="18"/>
                <w:szCs w:val="18"/>
              </w:rPr>
              <w:t>D</w:t>
            </w:r>
            <w:r w:rsidR="00442A2F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442A2F">
              <w:rPr>
                <w:rFonts w:ascii="Segoe UI" w:hAnsi="Segoe UI" w:cs="Segoe UI"/>
                <w:sz w:val="18"/>
                <w:szCs w:val="18"/>
              </w:rPr>
              <w:t>D</w:t>
            </w:r>
            <w:r w:rsidR="00442A2F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0ED713D9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5F458745" w14:textId="6E0E31B0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18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026DD3" w:rsidRPr="00CE5ACD" w14:paraId="09BE03C9" w14:textId="77777777" w:rsidTr="00C049F2">
        <w:trPr>
          <w:trHeight w:val="331"/>
        </w:trPr>
        <w:tc>
          <w:tcPr>
            <w:tcW w:w="2955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7655A3C2" w14:textId="77777777" w:rsidR="00026DD3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lastRenderedPageBreak/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4E784E19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78590266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6E689E" w:rsidRPr="009179F7" w14:paraId="67B6C088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7C266327" w14:textId="2C2591D7" w:rsidR="006E689E" w:rsidRPr="006E689E" w:rsidRDefault="006E689E" w:rsidP="006E689E">
            <w:pPr>
              <w:pStyle w:val="NoSpacing"/>
              <w:ind w:left="150"/>
              <w:rPr>
                <w:rFonts w:ascii="Segoe UI" w:hAnsi="Segoe UI" w:cs="Segoe UI"/>
                <w:b/>
                <w:bCs/>
              </w:rPr>
            </w:pPr>
            <w:r w:rsidRPr="006E689E">
              <w:rPr>
                <w:rFonts w:ascii="Segoe UI" w:hAnsi="Segoe UI" w:cs="Segoe UI"/>
                <w:b/>
                <w:bCs/>
              </w:rPr>
              <w:t>Tab 5</w:t>
            </w:r>
          </w:p>
        </w:tc>
      </w:tr>
      <w:tr w:rsidR="00026DD3" w:rsidRPr="009179F7" w14:paraId="6D92FFB0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364C3149" w14:textId="77777777" w:rsidR="0031091B" w:rsidRDefault="0031091B" w:rsidP="0031091B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240B83CE" w14:textId="77777777" w:rsidR="0031091B" w:rsidRDefault="0031091B" w:rsidP="0031091B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="00026DD3"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3477E117" w14:textId="68CC37D8" w:rsidR="00026DD3" w:rsidRPr="004D558C" w:rsidRDefault="0031091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76030991" w14:textId="4E0D9232" w:rsidR="00026DD3" w:rsidRPr="009179F7" w:rsidRDefault="008B5229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use analytics to improve chatbot performance</w:t>
            </w:r>
          </w:p>
        </w:tc>
      </w:tr>
      <w:tr w:rsidR="00026DD3" w:rsidRPr="009179F7" w14:paraId="4A80308F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4CAD4B79" w14:textId="77777777" w:rsidR="00026DD3" w:rsidRPr="0003473A" w:rsidRDefault="00026DD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2F355193" w14:textId="77777777" w:rsidR="00026DD3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2B874E78" w14:textId="77777777" w:rsidR="0031091B" w:rsidRDefault="0031091B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61918429" w14:textId="52681EA2" w:rsidR="00026DD3" w:rsidRPr="000F78DA" w:rsidRDefault="00026DD3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260D08ED" w14:textId="77777777" w:rsidR="008B5229" w:rsidRPr="008B5229" w:rsidRDefault="008B5229" w:rsidP="008B5229">
            <w:pPr>
              <w:pStyle w:val="Heading2"/>
              <w:spacing w:before="0" w:after="135"/>
              <w:ind w:right="0"/>
              <w:rPr>
                <w:color w:val="191919"/>
                <w:sz w:val="24"/>
                <w:szCs w:val="24"/>
              </w:rPr>
            </w:pPr>
            <w:r w:rsidRPr="008B5229">
              <w:rPr>
                <w:color w:val="191919"/>
                <w:sz w:val="24"/>
                <w:szCs w:val="24"/>
              </w:rPr>
              <w:t>Using analytics and chat transcripts to improve the performance of your chatbots</w:t>
            </w:r>
          </w:p>
          <w:p w14:paraId="2688004C" w14:textId="64104C8B" w:rsidR="00026DD3" w:rsidRPr="008B5229" w:rsidRDefault="008B5229" w:rsidP="008B5229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8B5229">
              <w:rPr>
                <w:rFonts w:ascii="Segoe UI" w:hAnsi="Segoe UI" w:cs="Segoe UI"/>
                <w:color w:val="191919"/>
              </w:rPr>
              <w:t>Get a deep dive into using analytics and chat transcripts to improve the performance of your chatbot with Power Virtual Agents.</w:t>
            </w:r>
          </w:p>
        </w:tc>
      </w:tr>
      <w:tr w:rsidR="00026DD3" w:rsidRPr="009179F7" w14:paraId="7DD4827F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53F1236B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64E8B2E2" w14:textId="77777777" w:rsidR="0031091B" w:rsidRDefault="00026DD3" w:rsidP="0031091B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 w:rsidR="0031091B"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4D3363F8" w14:textId="4E238156" w:rsidR="00026DD3" w:rsidRDefault="0031091B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478F0B1F" w14:textId="77777777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55AA6F90" w14:textId="77777777" w:rsidR="00026DD3" w:rsidRDefault="00026DD3">
            <w:pPr>
              <w:pStyle w:val="NoSpacing"/>
              <w:ind w:hanging="17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0686D636" w14:textId="77777777" w:rsidR="00026DD3" w:rsidRPr="005F46DE" w:rsidRDefault="00026DD3">
            <w:pPr>
              <w:pStyle w:val="NoSpacing"/>
              <w:ind w:left="8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75D19" w:rsidRPr="009179F7" w14:paraId="577D706E" w14:textId="77777777" w:rsidTr="00FB12FC">
        <w:trPr>
          <w:trHeight w:val="331"/>
          <w:ins w:id="42" w:author="Cristina Estrada-Eligio (REVEL INC)" w:date="2023-02-07T15:51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633B620E" w14:textId="21A8D5B1" w:rsidR="00475D19" w:rsidRPr="00CA43AD" w:rsidRDefault="00475D19">
            <w:pPr>
              <w:pStyle w:val="NoSpacing"/>
              <w:ind w:left="156"/>
              <w:rPr>
                <w:ins w:id="43" w:author="Cristina Estrada-Eligio (REVEL INC)" w:date="2023-02-07T15:51:00Z"/>
                <w:rFonts w:ascii="Segoe UI" w:eastAsia="Segoe UI" w:hAnsi="Segoe UI" w:cs="Segoe UI"/>
                <w:b/>
                <w:sz w:val="18"/>
                <w:szCs w:val="18"/>
              </w:rPr>
            </w:pPr>
            <w:ins w:id="44" w:author="Cristina Estrada-Eligio (REVEL INC)" w:date="2023-02-07T15:51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06C5820" w14:textId="77777777" w:rsidR="00475D19" w:rsidRPr="005F46DE" w:rsidRDefault="00475D19">
            <w:pPr>
              <w:pStyle w:val="NoSpacing"/>
              <w:ind w:left="8"/>
              <w:rPr>
                <w:ins w:id="45" w:author="Cristina Estrada-Eligio (REVEL INC)" w:date="2023-02-07T15:51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9179F7" w14:paraId="3C8F8CBC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639E827D" w14:textId="1C2E4B80" w:rsidR="00026DD3" w:rsidRPr="004D558C" w:rsidRDefault="00442A2F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42A2F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37131FC7" wp14:editId="073F3152">
                  <wp:extent cx="1464097" cy="832809"/>
                  <wp:effectExtent l="0" t="0" r="3175" b="5715"/>
                  <wp:docPr id="394751398" name="Picture 39475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321" cy="83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DC82763" w14:textId="2306B8E2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587B32" w:rsidRPr="00C04EE3">
              <w:rPr>
                <w:rFonts w:ascii="Segoe UI" w:hAnsi="Segoe UI" w:cs="Segoe UI"/>
                <w:sz w:val="18"/>
                <w:szCs w:val="18"/>
              </w:rPr>
              <w:t xml:space="preserve"> Blade1</w:t>
            </w:r>
            <w:r w:rsidR="00587B32">
              <w:rPr>
                <w:rFonts w:ascii="Segoe UI" w:hAnsi="Segoe UI" w:cs="Segoe UI"/>
                <w:sz w:val="18"/>
                <w:szCs w:val="18"/>
              </w:rPr>
              <w:t>E</w:t>
            </w:r>
            <w:r w:rsidR="00587B32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587B32">
              <w:rPr>
                <w:rFonts w:ascii="Segoe UI" w:hAnsi="Segoe UI" w:cs="Segoe UI"/>
                <w:sz w:val="18"/>
                <w:szCs w:val="18"/>
              </w:rPr>
              <w:t>E</w:t>
            </w:r>
            <w:r w:rsidR="00587B32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529BB27E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598E20DC" w14:textId="4846C6A0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20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026DD3" w:rsidRPr="009179F7" w14:paraId="6B0B90D9" w14:textId="77777777" w:rsidTr="00C049F2">
        <w:trPr>
          <w:trHeight w:val="331"/>
        </w:trPr>
        <w:tc>
          <w:tcPr>
            <w:tcW w:w="2955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0BF3BE9F" w14:textId="77777777" w:rsidR="00026DD3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20E49568" w14:textId="77777777" w:rsidR="00026DD3" w:rsidRPr="00CA43AD" w:rsidRDefault="00026DD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7C4480BB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6E689E" w:rsidRPr="009179F7" w14:paraId="21F618CD" w14:textId="77777777" w:rsidTr="00C049F2">
        <w:trPr>
          <w:trHeight w:val="331"/>
        </w:trPr>
        <w:tc>
          <w:tcPr>
            <w:tcW w:w="10515" w:type="dxa"/>
            <w:gridSpan w:val="6"/>
            <w:tcBorders>
              <w:top w:val="single" w:sz="12" w:space="0" w:color="auto"/>
            </w:tcBorders>
            <w:shd w:val="clear" w:color="auto" w:fill="8EAADB" w:themeFill="accent1" w:themeFillTint="99"/>
            <w:vAlign w:val="center"/>
          </w:tcPr>
          <w:p w14:paraId="6F581A4E" w14:textId="0816AB60" w:rsidR="006E689E" w:rsidRPr="006E689E" w:rsidRDefault="006E689E" w:rsidP="006E689E">
            <w:pPr>
              <w:pStyle w:val="NoSpacing"/>
              <w:ind w:left="150" w:firstLine="6"/>
              <w:rPr>
                <w:rFonts w:ascii="Segoe UI" w:hAnsi="Segoe UI" w:cs="Segoe UI"/>
                <w:b/>
                <w:bCs/>
              </w:rPr>
            </w:pPr>
            <w:r w:rsidRPr="006E689E">
              <w:rPr>
                <w:rFonts w:ascii="Segoe UI" w:hAnsi="Segoe UI" w:cs="Segoe UI"/>
                <w:b/>
                <w:bCs/>
              </w:rPr>
              <w:t>Tab 6</w:t>
            </w:r>
          </w:p>
        </w:tc>
      </w:tr>
      <w:tr w:rsidR="00026DD3" w:rsidRPr="009179F7" w14:paraId="7E0035F7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</w:tcPr>
          <w:p w14:paraId="35EC9673" w14:textId="77777777" w:rsidR="0031091B" w:rsidRDefault="0031091B" w:rsidP="0031091B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50548468" w14:textId="77777777" w:rsidR="0031091B" w:rsidRDefault="0031091B" w:rsidP="0031091B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="00026DD3"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553BB2EE" w14:textId="55686053" w:rsidR="00026DD3" w:rsidRPr="004D558C" w:rsidRDefault="0031091B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E4C3E55" w14:textId="1BCBE1C4" w:rsidR="00026DD3" w:rsidRPr="009179F7" w:rsidRDefault="00103030" w:rsidP="00103030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sign in directly from within your bot</w:t>
            </w:r>
          </w:p>
        </w:tc>
      </w:tr>
      <w:tr w:rsidR="00026DD3" w:rsidRPr="009179F7" w14:paraId="29B521A3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5603C320" w14:textId="77777777" w:rsidR="008B5229" w:rsidRPr="0003473A" w:rsidRDefault="008B5229" w:rsidP="008B5229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69617365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5A94E28D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64FBB628" w14:textId="1CC4148A" w:rsidR="00026DD3" w:rsidRPr="000F78DA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D7891B9" w14:textId="77777777" w:rsidR="00890C32" w:rsidRPr="00890C32" w:rsidRDefault="00890C32" w:rsidP="00890C32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890C32">
              <w:rPr>
                <w:color w:val="191919"/>
                <w:sz w:val="24"/>
                <w:szCs w:val="24"/>
              </w:rPr>
              <w:t>Sign in directly from within your chatbot</w:t>
            </w:r>
          </w:p>
          <w:p w14:paraId="27880F06" w14:textId="7C8190C7" w:rsidR="00026DD3" w:rsidRPr="00890C32" w:rsidRDefault="00890C32" w:rsidP="00890C32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</w:rPr>
            </w:pPr>
            <w:r w:rsidRPr="00890C32">
              <w:rPr>
                <w:rFonts w:ascii="Segoe UI" w:hAnsi="Segoe UI" w:cs="Segoe UI"/>
                <w:color w:val="191919"/>
              </w:rPr>
              <w:t>Add the ability to authenticate a user in specific topics using Power Virtual Agents.</w:t>
            </w:r>
          </w:p>
        </w:tc>
      </w:tr>
      <w:tr w:rsidR="00026DD3" w:rsidRPr="009179F7" w14:paraId="7D4C89D2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108DA01A" w14:textId="77777777" w:rsidR="008B5229" w:rsidRPr="00CA43AD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2443B8A0" w14:textId="77777777" w:rsidR="008B5229" w:rsidRDefault="008B5229" w:rsidP="008B5229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028973A9" w14:textId="550E87EC" w:rsidR="00026DD3" w:rsidRDefault="008B5229" w:rsidP="008B5229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6E26CB2C" w14:textId="77777777" w:rsidR="00026DD3" w:rsidRPr="009179F7" w:rsidRDefault="00026DD3" w:rsidP="005F46DE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614D3A57" w14:textId="77777777" w:rsidR="00026DD3" w:rsidRDefault="00026DD3">
            <w:pPr>
              <w:pStyle w:val="NoSpacing"/>
              <w:ind w:hanging="17"/>
              <w:rPr>
                <w:rFonts w:ascii="Segoe UI" w:eastAsia="Segoe UI" w:hAnsi="Segoe UI" w:cs="Segoe UI"/>
                <w:b/>
                <w:bCs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6AC406FA" w14:textId="77777777" w:rsidR="00026DD3" w:rsidRPr="005F46DE" w:rsidRDefault="00026DD3">
            <w:pPr>
              <w:pStyle w:val="NoSpacing"/>
              <w:ind w:left="8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75D19" w:rsidRPr="009179F7" w14:paraId="59244D2A" w14:textId="77777777" w:rsidTr="00072A85">
        <w:trPr>
          <w:trHeight w:val="331"/>
          <w:ins w:id="46" w:author="Cristina Estrada-Eligio (REVEL INC)" w:date="2023-02-07T15:51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FD3D8F6" w14:textId="06ED972C" w:rsidR="00475D19" w:rsidRPr="00CA43AD" w:rsidRDefault="00475D19" w:rsidP="008B5229">
            <w:pPr>
              <w:pStyle w:val="NoSpacing"/>
              <w:ind w:left="156"/>
              <w:rPr>
                <w:ins w:id="47" w:author="Cristina Estrada-Eligio (REVEL INC)" w:date="2023-02-07T15:51:00Z"/>
                <w:rFonts w:ascii="Segoe UI" w:eastAsia="Segoe UI" w:hAnsi="Segoe UI" w:cs="Segoe UI"/>
                <w:b/>
                <w:sz w:val="18"/>
                <w:szCs w:val="18"/>
              </w:rPr>
            </w:pPr>
            <w:ins w:id="48" w:author="Cristina Estrada-Eligio (REVEL INC)" w:date="2023-02-07T15:51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2ACB6D13" w14:textId="77777777" w:rsidR="00475D19" w:rsidRPr="005F46DE" w:rsidRDefault="00475D19">
            <w:pPr>
              <w:pStyle w:val="NoSpacing"/>
              <w:ind w:left="8"/>
              <w:rPr>
                <w:ins w:id="49" w:author="Cristina Estrada-Eligio (REVEL INC)" w:date="2023-02-07T15:51:00Z"/>
                <w:rFonts w:ascii="Segoe UI" w:hAnsi="Segoe UI" w:cs="Segoe UI"/>
                <w:sz w:val="16"/>
                <w:szCs w:val="16"/>
              </w:rPr>
            </w:pPr>
          </w:p>
        </w:tc>
      </w:tr>
      <w:tr w:rsidR="00026DD3" w:rsidRPr="009179F7" w14:paraId="3602B569" w14:textId="77777777" w:rsidTr="00774915">
        <w:trPr>
          <w:trHeight w:val="331"/>
        </w:trPr>
        <w:tc>
          <w:tcPr>
            <w:tcW w:w="2955" w:type="dxa"/>
            <w:shd w:val="clear" w:color="auto" w:fill="FFFFFF" w:themeFill="background1"/>
            <w:vAlign w:val="center"/>
          </w:tcPr>
          <w:p w14:paraId="2C79665A" w14:textId="5163D09A" w:rsidR="00026DD3" w:rsidRPr="004D558C" w:rsidRDefault="00F04F6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F04F60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7D4677C9" wp14:editId="797088B6">
                  <wp:extent cx="1342890" cy="752097"/>
                  <wp:effectExtent l="0" t="0" r="0" b="0"/>
                  <wp:docPr id="394751397" name="Picture 39475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084" cy="75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1C17B90" w14:textId="226D866F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1430C5" w:rsidRPr="00C04EE3">
              <w:rPr>
                <w:rFonts w:ascii="Segoe UI" w:hAnsi="Segoe UI" w:cs="Segoe UI"/>
                <w:sz w:val="18"/>
                <w:szCs w:val="18"/>
              </w:rPr>
              <w:t xml:space="preserve"> Blade1</w:t>
            </w:r>
            <w:r w:rsidR="00F04F60">
              <w:rPr>
                <w:rFonts w:ascii="Segoe UI" w:hAnsi="Segoe UI" w:cs="Segoe UI"/>
                <w:sz w:val="18"/>
                <w:szCs w:val="18"/>
              </w:rPr>
              <w:t>F</w:t>
            </w:r>
            <w:r w:rsidR="001430C5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F04F60">
              <w:rPr>
                <w:rFonts w:ascii="Segoe UI" w:hAnsi="Segoe UI" w:cs="Segoe UI"/>
                <w:sz w:val="18"/>
                <w:szCs w:val="18"/>
              </w:rPr>
              <w:t>F</w:t>
            </w:r>
            <w:r w:rsidR="001430C5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06AE2DB7" w14:textId="77777777" w:rsidR="00026DD3" w:rsidRPr="00105AF2" w:rsidRDefault="00026DD3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1F26FE9E" w14:textId="244EE1D8" w:rsidR="00026DD3" w:rsidRPr="009179F7" w:rsidRDefault="00026DD3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22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026DD3" w:rsidRPr="009179F7" w14:paraId="7A1BA63A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49FFACE9" w14:textId="77777777" w:rsidR="008B5229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010E4551" w14:textId="70995430" w:rsidR="00026DD3" w:rsidRPr="00CA43AD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B85E129" w14:textId="77777777" w:rsidR="00026DD3" w:rsidRPr="009179F7" w:rsidRDefault="00026DD3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8B5229" w:rsidRPr="009179F7" w14:paraId="526CA9B7" w14:textId="77777777" w:rsidTr="008B5229">
        <w:trPr>
          <w:trHeight w:val="331"/>
        </w:trPr>
        <w:tc>
          <w:tcPr>
            <w:tcW w:w="10515" w:type="dxa"/>
            <w:gridSpan w:val="6"/>
            <w:shd w:val="clear" w:color="auto" w:fill="8EAADB" w:themeFill="accent1" w:themeFillTint="99"/>
            <w:vAlign w:val="center"/>
          </w:tcPr>
          <w:p w14:paraId="7DA23232" w14:textId="439E908F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6E689E">
              <w:rPr>
                <w:rFonts w:ascii="Segoe UI" w:hAnsi="Segoe UI" w:cs="Segoe UI"/>
                <w:b/>
                <w:bCs/>
              </w:rPr>
              <w:t xml:space="preserve">Tab </w:t>
            </w:r>
            <w:r>
              <w:rPr>
                <w:rFonts w:ascii="Segoe UI" w:hAnsi="Segoe UI" w:cs="Segoe UI"/>
                <w:b/>
                <w:bCs/>
              </w:rPr>
              <w:t>7</w:t>
            </w:r>
          </w:p>
        </w:tc>
      </w:tr>
      <w:tr w:rsidR="008B5229" w:rsidRPr="009179F7" w14:paraId="2CF402FA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5311605" w14:textId="77777777" w:rsidR="008B5229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37268333" w14:textId="77777777" w:rsidR="008B5229" w:rsidRDefault="008B5229" w:rsidP="008B5229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2DB7AD92" w14:textId="5B841D02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lastRenderedPageBreak/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7A8A7694" w14:textId="7E88C5E8" w:rsidR="008B5229" w:rsidRPr="009179F7" w:rsidRDefault="00890C32" w:rsidP="00890C32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>How to improve customer satisfaction with seamless hand-offs</w:t>
            </w:r>
          </w:p>
        </w:tc>
      </w:tr>
      <w:tr w:rsidR="008B5229" w:rsidRPr="009179F7" w14:paraId="40340901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2954B964" w14:textId="77777777" w:rsidR="008B5229" w:rsidRPr="0003473A" w:rsidRDefault="008B5229" w:rsidP="008B5229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32590134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1B8FF37F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28230A5D" w14:textId="7C7D0D2D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28B9E63" w14:textId="77777777" w:rsidR="00577E52" w:rsidRPr="00577E52" w:rsidRDefault="00577E52" w:rsidP="00577E52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577E52">
              <w:rPr>
                <w:color w:val="191919"/>
                <w:sz w:val="24"/>
                <w:szCs w:val="24"/>
              </w:rPr>
              <w:t>Seamlessly hand-off chatbot conversations to human agents</w:t>
            </w:r>
          </w:p>
          <w:p w14:paraId="63514795" w14:textId="6481D403" w:rsidR="008B5229" w:rsidRPr="00577E52" w:rsidRDefault="00577E52" w:rsidP="00577E52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577E52">
              <w:rPr>
                <w:rFonts w:ascii="Segoe UI" w:hAnsi="Segoe UI" w:cs="Segoe UI"/>
                <w:color w:val="191919"/>
              </w:rPr>
              <w:t>Learn how chatbot authors can hand-off chatbot conversations to human agents—seamlessly and contextually—so there’s no need for customers to re-explain their issues when an agent is brought in to help.</w:t>
            </w:r>
          </w:p>
        </w:tc>
      </w:tr>
      <w:tr w:rsidR="008B5229" w:rsidRPr="009179F7" w14:paraId="47E5E3D6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2981529C" w14:textId="77777777" w:rsidR="008B5229" w:rsidRPr="00CA43AD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614AF766" w14:textId="77777777" w:rsidR="008B5229" w:rsidRDefault="008B5229" w:rsidP="008B5229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274A3817" w14:textId="1401DDE6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610" w:type="dxa"/>
            <w:gridSpan w:val="3"/>
            <w:shd w:val="clear" w:color="auto" w:fill="FFFFFF" w:themeFill="background1"/>
            <w:vAlign w:val="center"/>
          </w:tcPr>
          <w:p w14:paraId="48124DEA" w14:textId="77777777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  <w:tc>
          <w:tcPr>
            <w:tcW w:w="990" w:type="dxa"/>
            <w:shd w:val="clear" w:color="auto" w:fill="D9E2F3" w:themeFill="accent1" w:themeFillTint="33"/>
            <w:vAlign w:val="center"/>
          </w:tcPr>
          <w:p w14:paraId="4025C588" w14:textId="77777777" w:rsidR="008B5229" w:rsidRDefault="008B5229">
            <w:pPr>
              <w:pStyle w:val="NoSpacing"/>
              <w:ind w:left="336" w:hanging="18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</w:t>
            </w:r>
          </w:p>
          <w:p w14:paraId="0143D8D6" w14:textId="7F822DD8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6556A431" w14:textId="40E5B9B6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260471" w:rsidRPr="009179F7" w14:paraId="382314E9" w14:textId="77777777" w:rsidTr="0052660D">
        <w:trPr>
          <w:trHeight w:val="331"/>
          <w:ins w:id="50" w:author="Cristina Estrada-Eligio (REVEL INC)" w:date="2023-02-07T15:52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5A677417" w14:textId="749A4C32" w:rsidR="00260471" w:rsidRPr="00CA43AD" w:rsidRDefault="00260471" w:rsidP="008B5229">
            <w:pPr>
              <w:pStyle w:val="NoSpacing"/>
              <w:ind w:left="156"/>
              <w:rPr>
                <w:ins w:id="51" w:author="Cristina Estrada-Eligio (REVEL INC)" w:date="2023-02-07T15:52:00Z"/>
                <w:rFonts w:ascii="Segoe UI" w:eastAsia="Segoe UI" w:hAnsi="Segoe UI" w:cs="Segoe UI"/>
                <w:b/>
                <w:sz w:val="18"/>
                <w:szCs w:val="18"/>
              </w:rPr>
            </w:pPr>
            <w:ins w:id="52" w:author="Cristina Estrada-Eligio (REVEL INC)" w:date="2023-02-07T15:52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4D63103" w14:textId="77777777" w:rsidR="00260471" w:rsidRPr="009179F7" w:rsidRDefault="00260471">
            <w:pPr>
              <w:pStyle w:val="NoSpacing"/>
              <w:ind w:left="336" w:hanging="180"/>
              <w:rPr>
                <w:ins w:id="53" w:author="Cristina Estrada-Eligio (REVEL INC)" w:date="2023-02-07T15:52:00Z"/>
                <w:rFonts w:ascii="Segoe UI" w:hAnsi="Segoe UI" w:cs="Segoe UI"/>
              </w:rPr>
            </w:pPr>
          </w:p>
        </w:tc>
      </w:tr>
      <w:tr w:rsidR="008B5229" w:rsidRPr="009179F7" w14:paraId="07607986" w14:textId="77777777" w:rsidTr="008B5229">
        <w:trPr>
          <w:trHeight w:val="331"/>
        </w:trPr>
        <w:tc>
          <w:tcPr>
            <w:tcW w:w="2955" w:type="dxa"/>
            <w:shd w:val="clear" w:color="auto" w:fill="auto"/>
            <w:vAlign w:val="center"/>
          </w:tcPr>
          <w:p w14:paraId="59626221" w14:textId="20430990" w:rsidR="008B5229" w:rsidRPr="004D558C" w:rsidRDefault="00666316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666316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46D29B2D" wp14:editId="09683F4C">
                  <wp:extent cx="1289674" cy="722293"/>
                  <wp:effectExtent l="0" t="0" r="6350" b="1905"/>
                  <wp:docPr id="394751396" name="Picture 39475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02" cy="72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6304D35" w14:textId="43D96CC6" w:rsidR="008B5229" w:rsidRPr="00105AF2" w:rsidRDefault="008B5229" w:rsidP="008B5229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F265A8" w:rsidRPr="00C04EE3">
              <w:rPr>
                <w:rFonts w:ascii="Segoe UI" w:hAnsi="Segoe UI" w:cs="Segoe UI"/>
                <w:sz w:val="18"/>
                <w:szCs w:val="18"/>
              </w:rPr>
              <w:t>Blade1</w:t>
            </w:r>
            <w:r w:rsidR="00F265A8">
              <w:rPr>
                <w:rFonts w:ascii="Segoe UI" w:hAnsi="Segoe UI" w:cs="Segoe UI"/>
                <w:sz w:val="18"/>
                <w:szCs w:val="18"/>
              </w:rPr>
              <w:t>G</w:t>
            </w:r>
            <w:r w:rsidR="00F265A8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F265A8">
              <w:rPr>
                <w:rFonts w:ascii="Segoe UI" w:hAnsi="Segoe UI" w:cs="Segoe UI"/>
                <w:sz w:val="18"/>
                <w:szCs w:val="18"/>
              </w:rPr>
              <w:t>G</w:t>
            </w:r>
            <w:r w:rsidR="00F265A8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660EC97C" w14:textId="77777777" w:rsidR="008B5229" w:rsidRPr="00105AF2" w:rsidRDefault="008B5229" w:rsidP="008B5229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2E5B8094" w14:textId="16ED6CCE" w:rsidR="008B5229" w:rsidRPr="009179F7" w:rsidRDefault="008B5229" w:rsidP="008B5229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24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8B5229" w:rsidRPr="009179F7" w14:paraId="01B71383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453FB318" w14:textId="77777777" w:rsidR="008B5229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1B22AF4C" w14:textId="37C66AB9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1CABB121" w14:textId="77777777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8B5229" w:rsidRPr="009179F7" w14:paraId="56D4CBD6" w14:textId="77777777" w:rsidTr="008B5229">
        <w:trPr>
          <w:trHeight w:val="331"/>
        </w:trPr>
        <w:tc>
          <w:tcPr>
            <w:tcW w:w="10515" w:type="dxa"/>
            <w:gridSpan w:val="6"/>
            <w:shd w:val="clear" w:color="auto" w:fill="8EAADB" w:themeFill="accent1" w:themeFillTint="99"/>
            <w:vAlign w:val="center"/>
          </w:tcPr>
          <w:p w14:paraId="65CF253F" w14:textId="65CF9B29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6E689E">
              <w:rPr>
                <w:rFonts w:ascii="Segoe UI" w:hAnsi="Segoe UI" w:cs="Segoe UI"/>
                <w:b/>
                <w:bCs/>
              </w:rPr>
              <w:t xml:space="preserve">Tab </w:t>
            </w:r>
            <w:r>
              <w:rPr>
                <w:rFonts w:ascii="Segoe UI" w:hAnsi="Segoe UI" w:cs="Segoe UI"/>
                <w:b/>
                <w:bCs/>
              </w:rPr>
              <w:t>8</w:t>
            </w:r>
          </w:p>
        </w:tc>
      </w:tr>
      <w:tr w:rsidR="008B5229" w:rsidRPr="009179F7" w14:paraId="726391D3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69329709" w14:textId="77777777" w:rsidR="008B5229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54D91573" w14:textId="77777777" w:rsidR="008B5229" w:rsidRDefault="008B5229" w:rsidP="008B5229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3C9CA470" w14:textId="2718CD2C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05D3267" w14:textId="7A813C61" w:rsidR="008B5229" w:rsidRPr="009179F7" w:rsidRDefault="00577E52" w:rsidP="00577E52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get topic suggestions from Customer Service Insights</w:t>
            </w:r>
          </w:p>
        </w:tc>
      </w:tr>
      <w:tr w:rsidR="008B5229" w:rsidRPr="009179F7" w14:paraId="1D359E70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17B1CC93" w14:textId="77777777" w:rsidR="008B5229" w:rsidRPr="0003473A" w:rsidRDefault="008B5229" w:rsidP="008B5229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1B01EAF6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339FA4C0" w14:textId="77777777" w:rsidR="008B5229" w:rsidRDefault="008B5229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70DE47E1" w14:textId="0E803B3C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86E1248" w14:textId="77777777" w:rsidR="004F0554" w:rsidRPr="004F0554" w:rsidRDefault="004F0554" w:rsidP="004F0554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4F0554">
              <w:rPr>
                <w:color w:val="191919"/>
                <w:sz w:val="24"/>
                <w:szCs w:val="24"/>
              </w:rPr>
              <w:t>Get topic suggestions from Dynamics 365</w:t>
            </w:r>
          </w:p>
          <w:p w14:paraId="1A78893D" w14:textId="02B0FDC5" w:rsidR="008B5229" w:rsidRPr="004F0554" w:rsidRDefault="004F0554" w:rsidP="004F0554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4F0554">
              <w:rPr>
                <w:rFonts w:ascii="Segoe UI" w:hAnsi="Segoe UI" w:cs="Segoe UI"/>
                <w:color w:val="191919"/>
              </w:rPr>
              <w:t>Automate topic suggestions from Microsoft Dynamics 365 Customer Service Insights to Power Virtual Agents with a single click.</w:t>
            </w:r>
          </w:p>
        </w:tc>
      </w:tr>
      <w:tr w:rsidR="008B5229" w:rsidRPr="009179F7" w14:paraId="581927A6" w14:textId="77777777" w:rsidTr="008B5229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04F4441" w14:textId="77777777" w:rsidR="008B5229" w:rsidRPr="00CA43AD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6BFA51BE" w14:textId="77777777" w:rsidR="008B5229" w:rsidRDefault="008B5229" w:rsidP="008B5229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2D0BE7C9" w14:textId="7D1EE7F2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520" w:type="dxa"/>
            <w:gridSpan w:val="2"/>
            <w:shd w:val="clear" w:color="auto" w:fill="FFFFFF" w:themeFill="background1"/>
            <w:vAlign w:val="center"/>
          </w:tcPr>
          <w:p w14:paraId="2B187158" w14:textId="77777777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  <w:tc>
          <w:tcPr>
            <w:tcW w:w="1080" w:type="dxa"/>
            <w:gridSpan w:val="2"/>
            <w:shd w:val="clear" w:color="auto" w:fill="D9E2F3" w:themeFill="accent1" w:themeFillTint="33"/>
            <w:vAlign w:val="center"/>
          </w:tcPr>
          <w:p w14:paraId="10E16578" w14:textId="77777777" w:rsidR="008B5229" w:rsidRDefault="008B5229" w:rsidP="008B5229">
            <w:pPr>
              <w:pStyle w:val="NoSpacing"/>
              <w:ind w:left="336" w:hanging="18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</w:t>
            </w:r>
          </w:p>
          <w:p w14:paraId="63C114A2" w14:textId="31FE63BE" w:rsidR="008B5229" w:rsidRPr="009179F7" w:rsidRDefault="008B5229" w:rsidP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CC7CD3B" w14:textId="555EA623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260471" w:rsidRPr="009179F7" w14:paraId="0D929B19" w14:textId="77777777" w:rsidTr="00FD0C46">
        <w:trPr>
          <w:trHeight w:val="331"/>
          <w:ins w:id="54" w:author="Cristina Estrada-Eligio (REVEL INC)" w:date="2023-02-07T15:52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3D898F91" w14:textId="50E7A5C9" w:rsidR="00260471" w:rsidRPr="00CA43AD" w:rsidRDefault="00260471" w:rsidP="008B5229">
            <w:pPr>
              <w:pStyle w:val="NoSpacing"/>
              <w:ind w:left="156"/>
              <w:rPr>
                <w:ins w:id="55" w:author="Cristina Estrada-Eligio (REVEL INC)" w:date="2023-02-07T15:52:00Z"/>
                <w:rFonts w:ascii="Segoe UI" w:eastAsia="Segoe UI" w:hAnsi="Segoe UI" w:cs="Segoe UI"/>
                <w:b/>
                <w:sz w:val="18"/>
                <w:szCs w:val="18"/>
              </w:rPr>
            </w:pPr>
            <w:ins w:id="56" w:author="Cristina Estrada-Eligio (REVEL INC)" w:date="2023-02-07T15:52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2A43FECC" w14:textId="77777777" w:rsidR="00260471" w:rsidRPr="009179F7" w:rsidRDefault="00260471">
            <w:pPr>
              <w:pStyle w:val="NoSpacing"/>
              <w:ind w:left="336" w:hanging="180"/>
              <w:rPr>
                <w:ins w:id="57" w:author="Cristina Estrada-Eligio (REVEL INC)" w:date="2023-02-07T15:52:00Z"/>
                <w:rFonts w:ascii="Segoe UI" w:hAnsi="Segoe UI" w:cs="Segoe UI"/>
              </w:rPr>
            </w:pPr>
          </w:p>
        </w:tc>
      </w:tr>
      <w:tr w:rsidR="008B5229" w:rsidRPr="009179F7" w14:paraId="63F4C7DE" w14:textId="77777777" w:rsidTr="008B5229">
        <w:trPr>
          <w:trHeight w:val="331"/>
        </w:trPr>
        <w:tc>
          <w:tcPr>
            <w:tcW w:w="2955" w:type="dxa"/>
            <w:shd w:val="clear" w:color="auto" w:fill="auto"/>
            <w:vAlign w:val="center"/>
          </w:tcPr>
          <w:p w14:paraId="5812F5A0" w14:textId="2AF64767" w:rsidR="008B5229" w:rsidRPr="004D558C" w:rsidRDefault="00F265A8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F265A8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451E0379" wp14:editId="5529D18A">
                  <wp:extent cx="1310947" cy="727985"/>
                  <wp:effectExtent l="0" t="0" r="3810" b="0"/>
                  <wp:docPr id="394751395" name="Picture 39475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011" cy="72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72D7B75" w14:textId="7AB533D5" w:rsidR="00A41B1B" w:rsidRPr="00C04EE3" w:rsidRDefault="008B5229" w:rsidP="00A41B1B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A41B1B" w:rsidRPr="00C04EE3">
              <w:rPr>
                <w:rFonts w:ascii="Segoe UI" w:hAnsi="Segoe UI" w:cs="Segoe UI"/>
                <w:sz w:val="18"/>
                <w:szCs w:val="18"/>
              </w:rPr>
              <w:t>Blade1</w:t>
            </w:r>
            <w:r w:rsidR="00A41B1B">
              <w:rPr>
                <w:rFonts w:ascii="Segoe UI" w:hAnsi="Segoe UI" w:cs="Segoe UI"/>
                <w:sz w:val="18"/>
                <w:szCs w:val="18"/>
              </w:rPr>
              <w:t>H</w:t>
            </w:r>
            <w:r w:rsidR="00A41B1B" w:rsidRPr="00C04EE3">
              <w:rPr>
                <w:rFonts w:ascii="Segoe UI" w:hAnsi="Segoe UI" w:cs="Segoe UI"/>
                <w:sz w:val="18"/>
                <w:szCs w:val="18"/>
              </w:rPr>
              <w:t>.jpg and Blade1</w:t>
            </w:r>
            <w:r w:rsidR="00A41B1B">
              <w:rPr>
                <w:rFonts w:ascii="Segoe UI" w:hAnsi="Segoe UI" w:cs="Segoe UI"/>
                <w:sz w:val="18"/>
                <w:szCs w:val="18"/>
              </w:rPr>
              <w:t>H</w:t>
            </w:r>
            <w:r w:rsidR="00A41B1B" w:rsidRPr="00C04EE3">
              <w:rPr>
                <w:rFonts w:ascii="Segoe UI" w:hAnsi="Segoe UI" w:cs="Segoe UI"/>
                <w:sz w:val="18"/>
                <w:szCs w:val="18"/>
              </w:rPr>
              <w:t>_th.jpg</w:t>
            </w:r>
          </w:p>
          <w:p w14:paraId="277CDDF8" w14:textId="76E5F637" w:rsidR="008B5229" w:rsidRPr="00105AF2" w:rsidRDefault="008B5229" w:rsidP="008B5229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</w:p>
          <w:p w14:paraId="7C5C430A" w14:textId="77777777" w:rsidR="008B5229" w:rsidRPr="00105AF2" w:rsidRDefault="008B5229" w:rsidP="008B5229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6A65F1A9" w14:textId="1B0CB680" w:rsidR="008B5229" w:rsidRPr="009179F7" w:rsidRDefault="008B5229" w:rsidP="008B5229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26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8B5229" w:rsidRPr="009179F7" w14:paraId="2328C3AD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068C33FA" w14:textId="77777777" w:rsidR="008B5229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40A489EF" w14:textId="4BB2B917" w:rsidR="008B5229" w:rsidRPr="004D558C" w:rsidRDefault="008B5229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034C5A17" w14:textId="77777777" w:rsidR="008B5229" w:rsidRPr="009179F7" w:rsidRDefault="008B5229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103030" w:rsidRPr="009179F7" w14:paraId="0D24D78B" w14:textId="77777777" w:rsidTr="00103030">
        <w:trPr>
          <w:trHeight w:val="331"/>
        </w:trPr>
        <w:tc>
          <w:tcPr>
            <w:tcW w:w="10515" w:type="dxa"/>
            <w:gridSpan w:val="6"/>
            <w:shd w:val="clear" w:color="auto" w:fill="8EAADB" w:themeFill="accent1" w:themeFillTint="99"/>
            <w:vAlign w:val="center"/>
          </w:tcPr>
          <w:p w14:paraId="28097045" w14:textId="701475F0" w:rsidR="00103030" w:rsidRPr="009179F7" w:rsidRDefault="00103030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6E689E">
              <w:rPr>
                <w:rFonts w:ascii="Segoe UI" w:hAnsi="Segoe UI" w:cs="Segoe UI"/>
                <w:b/>
                <w:bCs/>
              </w:rPr>
              <w:t xml:space="preserve">Tab </w:t>
            </w:r>
            <w:r>
              <w:rPr>
                <w:rFonts w:ascii="Segoe UI" w:hAnsi="Segoe UI" w:cs="Segoe UI"/>
                <w:b/>
                <w:bCs/>
              </w:rPr>
              <w:t>9</w:t>
            </w:r>
          </w:p>
        </w:tc>
      </w:tr>
      <w:tr w:rsidR="00103030" w:rsidRPr="009179F7" w14:paraId="0A8FB6CA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0B235E85" w14:textId="77777777" w:rsidR="00103030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Tab name*</w:t>
            </w:r>
          </w:p>
          <w:p w14:paraId="66EDCD43" w14:textId="77777777" w:rsidR="00103030" w:rsidRDefault="00103030" w:rsidP="00103030">
            <w:pPr>
              <w:pStyle w:val="NoSpacing"/>
              <w:ind w:left="16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45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596DA61E" w14:textId="4BE85EFA" w:rsidR="00103030" w:rsidRPr="004D558C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(39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E8AB6B2" w14:textId="3A698BC8" w:rsidR="00103030" w:rsidRPr="009179F7" w:rsidRDefault="004F0554" w:rsidP="004F0554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How to tailor chatbots for multiple geographic areas</w:t>
            </w:r>
          </w:p>
        </w:tc>
      </w:tr>
      <w:tr w:rsidR="00103030" w:rsidRPr="009179F7" w14:paraId="0A8FAB99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7A6ECDD8" w14:textId="77777777" w:rsidR="00103030" w:rsidRPr="0003473A" w:rsidRDefault="00103030" w:rsidP="00103030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07DBD700" w14:textId="77777777" w:rsidR="00103030" w:rsidRDefault="00103030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200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17D3D479" w14:textId="77777777" w:rsidR="00103030" w:rsidRDefault="00103030">
            <w:pPr>
              <w:pStyle w:val="NoSpacing"/>
              <w:numPr>
                <w:ilvl w:val="0"/>
                <w:numId w:val="2"/>
              </w:numPr>
              <w:ind w:left="346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(173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  <w:p w14:paraId="46641AFB" w14:textId="348AE5A6" w:rsidR="00103030" w:rsidRPr="004D558C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lastRenderedPageBreak/>
              <w:t>If bullet points, m</w:t>
            </w:r>
            <w:r w:rsidRPr="00115710">
              <w:rPr>
                <w:rFonts w:ascii="Segoe UI" w:eastAsia="Segoe UI" w:hAnsi="Segoe UI" w:cs="Segoe UI"/>
                <w:sz w:val="18"/>
                <w:szCs w:val="18"/>
              </w:rPr>
              <w:t>ax. 3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588F9AFE" w14:textId="77777777" w:rsidR="0092224F" w:rsidRPr="0092224F" w:rsidRDefault="0092224F" w:rsidP="0092224F">
            <w:pPr>
              <w:pStyle w:val="Heading2"/>
              <w:spacing w:before="0" w:after="135" w:line="435" w:lineRule="atLeast"/>
              <w:rPr>
                <w:color w:val="191919"/>
                <w:sz w:val="24"/>
                <w:szCs w:val="24"/>
              </w:rPr>
            </w:pPr>
            <w:r w:rsidRPr="0092224F">
              <w:rPr>
                <w:color w:val="191919"/>
                <w:sz w:val="24"/>
                <w:szCs w:val="24"/>
              </w:rPr>
              <w:lastRenderedPageBreak/>
              <w:t>Create chatbots in multiple geographic areas</w:t>
            </w:r>
          </w:p>
          <w:p w14:paraId="096BE07C" w14:textId="2235AD61" w:rsidR="00103030" w:rsidRPr="0092224F" w:rsidRDefault="0092224F" w:rsidP="0092224F">
            <w:pPr>
              <w:pStyle w:val="text-body3"/>
              <w:spacing w:before="0" w:beforeAutospacing="0" w:after="135" w:afterAutospacing="0"/>
              <w:rPr>
                <w:rFonts w:ascii="Segoe UI" w:hAnsi="Segoe UI" w:cs="Segoe UI"/>
                <w:color w:val="191919"/>
                <w:sz w:val="27"/>
                <w:szCs w:val="27"/>
              </w:rPr>
            </w:pPr>
            <w:r w:rsidRPr="0092224F">
              <w:rPr>
                <w:rFonts w:ascii="Segoe UI" w:hAnsi="Segoe UI" w:cs="Segoe UI"/>
                <w:color w:val="191919"/>
              </w:rPr>
              <w:lastRenderedPageBreak/>
              <w:t>Control and choose the country or region of your chatbot and meet data sovereignty requirements of your country.</w:t>
            </w:r>
          </w:p>
        </w:tc>
      </w:tr>
      <w:tr w:rsidR="00103030" w:rsidRPr="009179F7" w14:paraId="7C4F0E87" w14:textId="77777777" w:rsidTr="00103030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60BA7F5F" w14:textId="77777777" w:rsidR="00103030" w:rsidRPr="00CA43AD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lastRenderedPageBreak/>
              <w:t>CTA</w:t>
            </w:r>
          </w:p>
          <w:p w14:paraId="6DB53B39" w14:textId="77777777" w:rsidR="00103030" w:rsidRDefault="00103030" w:rsidP="00103030">
            <w:pPr>
              <w:pStyle w:val="NoSpacing"/>
              <w:ind w:left="16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44B6C90D" w14:textId="5CADE022" w:rsidR="00103030" w:rsidRPr="004D558C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520" w:type="dxa"/>
            <w:gridSpan w:val="2"/>
            <w:shd w:val="clear" w:color="auto" w:fill="FFFFFF" w:themeFill="background1"/>
            <w:vAlign w:val="center"/>
          </w:tcPr>
          <w:p w14:paraId="7C118571" w14:textId="77777777" w:rsidR="00103030" w:rsidRPr="009179F7" w:rsidRDefault="00103030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  <w:tc>
          <w:tcPr>
            <w:tcW w:w="1080" w:type="dxa"/>
            <w:gridSpan w:val="2"/>
            <w:shd w:val="clear" w:color="auto" w:fill="D9E2F3" w:themeFill="accent1" w:themeFillTint="33"/>
            <w:vAlign w:val="center"/>
          </w:tcPr>
          <w:p w14:paraId="2BC52B5B" w14:textId="77777777" w:rsidR="00103030" w:rsidRDefault="00103030" w:rsidP="00103030">
            <w:pPr>
              <w:pStyle w:val="NoSpacing"/>
              <w:ind w:left="336" w:hanging="180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</w:t>
            </w:r>
          </w:p>
          <w:p w14:paraId="47393A55" w14:textId="461D1468" w:rsidR="00103030" w:rsidRPr="009179F7" w:rsidRDefault="00103030" w:rsidP="00103030">
            <w:pPr>
              <w:pStyle w:val="NoSpacing"/>
              <w:ind w:left="336" w:hanging="180"/>
              <w:rPr>
                <w:rFonts w:ascii="Segoe UI" w:hAnsi="Segoe UI" w:cs="Segoe UI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URL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34BC19A" w14:textId="14C24659" w:rsidR="00103030" w:rsidRPr="009179F7" w:rsidRDefault="00103030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  <w:tr w:rsidR="00AE1BAF" w:rsidRPr="009179F7" w14:paraId="1890DDB9" w14:textId="77777777" w:rsidTr="00A31B18">
        <w:trPr>
          <w:trHeight w:val="331"/>
          <w:ins w:id="58" w:author="Cristina Estrada-Eligio (REVEL INC)" w:date="2023-02-07T15:53:00Z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230E5191" w14:textId="4BFD1DB7" w:rsidR="00AE1BAF" w:rsidRPr="00CA43AD" w:rsidRDefault="00AE1BAF" w:rsidP="00103030">
            <w:pPr>
              <w:pStyle w:val="NoSpacing"/>
              <w:ind w:left="156"/>
              <w:rPr>
                <w:ins w:id="59" w:author="Cristina Estrada-Eligio (REVEL INC)" w:date="2023-02-07T15:53:00Z"/>
                <w:rFonts w:ascii="Segoe UI" w:eastAsia="Segoe UI" w:hAnsi="Segoe UI" w:cs="Segoe UI"/>
                <w:b/>
                <w:sz w:val="18"/>
                <w:szCs w:val="18"/>
              </w:rPr>
            </w:pPr>
            <w:ins w:id="60" w:author="Cristina Estrada-Eligio (REVEL INC)" w:date="2023-02-07T15:53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5556858" w14:textId="77777777" w:rsidR="00AE1BAF" w:rsidRPr="009179F7" w:rsidRDefault="00AE1BAF">
            <w:pPr>
              <w:pStyle w:val="NoSpacing"/>
              <w:ind w:left="336" w:hanging="180"/>
              <w:rPr>
                <w:ins w:id="61" w:author="Cristina Estrada-Eligio (REVEL INC)" w:date="2023-02-07T15:53:00Z"/>
                <w:rFonts w:ascii="Segoe UI" w:hAnsi="Segoe UI" w:cs="Segoe UI"/>
              </w:rPr>
            </w:pPr>
          </w:p>
        </w:tc>
      </w:tr>
      <w:tr w:rsidR="00103030" w:rsidRPr="009179F7" w14:paraId="78B823BC" w14:textId="77777777" w:rsidTr="00103030">
        <w:trPr>
          <w:trHeight w:val="331"/>
        </w:trPr>
        <w:tc>
          <w:tcPr>
            <w:tcW w:w="2955" w:type="dxa"/>
            <w:shd w:val="clear" w:color="auto" w:fill="auto"/>
            <w:vAlign w:val="center"/>
          </w:tcPr>
          <w:p w14:paraId="7FED4C39" w14:textId="6FC9249A" w:rsidR="00103030" w:rsidRPr="004D558C" w:rsidRDefault="00A41B1B" w:rsidP="008B5229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A41B1B">
              <w:rPr>
                <w:rFonts w:ascii="Segoe UI" w:eastAsia="Segoe UI" w:hAnsi="Segoe UI" w:cs="Segoe UI"/>
                <w:noProof/>
                <w:sz w:val="18"/>
                <w:szCs w:val="18"/>
              </w:rPr>
              <w:drawing>
                <wp:inline distT="0" distB="0" distL="0" distR="0" wp14:anchorId="128E11F9" wp14:editId="40D7747D">
                  <wp:extent cx="1340027" cy="74511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689" cy="746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43C36380" w14:textId="7BF09281" w:rsidR="00103030" w:rsidRPr="00C04EE3" w:rsidRDefault="00103030" w:rsidP="00103030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Image name: </w:t>
            </w:r>
            <w:r w:rsidR="008023E7" w:rsidRPr="00C04EE3">
              <w:rPr>
                <w:rFonts w:ascii="Segoe UI" w:hAnsi="Segoe UI" w:cs="Segoe UI"/>
                <w:sz w:val="18"/>
                <w:szCs w:val="18"/>
              </w:rPr>
              <w:t>Blade1l</w:t>
            </w:r>
            <w:r w:rsidR="00C04EE3" w:rsidRPr="00C04EE3">
              <w:rPr>
                <w:rFonts w:ascii="Segoe UI" w:hAnsi="Segoe UI" w:cs="Segoe UI"/>
                <w:sz w:val="18"/>
                <w:szCs w:val="18"/>
              </w:rPr>
              <w:t>.jpg and Blade1l_th.jpg</w:t>
            </w:r>
          </w:p>
          <w:p w14:paraId="39CD0556" w14:textId="77777777" w:rsidR="00103030" w:rsidRPr="00105AF2" w:rsidRDefault="00103030" w:rsidP="00103030">
            <w:pPr>
              <w:pStyle w:val="NoSpacing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 xml:space="preserve">Owner: </w:t>
            </w:r>
          </w:p>
          <w:p w14:paraId="4D921839" w14:textId="5F95BDC6" w:rsidR="00103030" w:rsidRPr="009179F7" w:rsidRDefault="00103030" w:rsidP="00103030">
            <w:pPr>
              <w:pStyle w:val="NoSpacing"/>
              <w:rPr>
                <w:rFonts w:ascii="Segoe UI" w:hAnsi="Segoe UI" w:cs="Segoe UI"/>
              </w:rPr>
            </w:pPr>
            <w:r w:rsidRPr="00105AF2">
              <w:rPr>
                <w:rFonts w:ascii="Segoe UI" w:hAnsi="Segoe UI" w:cs="Segoe UI"/>
                <w:b/>
                <w:bCs/>
                <w:sz w:val="18"/>
                <w:szCs w:val="18"/>
              </w:rPr>
              <w:t>Source: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r w:rsidR="00C04EE3"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28" w:history="1">
              <w:r w:rsidR="00C04EE3"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103030" w:rsidRPr="009179F7" w14:paraId="5C1AFD8A" w14:textId="77777777" w:rsidTr="00774915">
        <w:trPr>
          <w:trHeight w:val="331"/>
        </w:trPr>
        <w:tc>
          <w:tcPr>
            <w:tcW w:w="2955" w:type="dxa"/>
            <w:shd w:val="clear" w:color="auto" w:fill="D9E2F3" w:themeFill="accent1" w:themeFillTint="33"/>
            <w:vAlign w:val="center"/>
          </w:tcPr>
          <w:p w14:paraId="1E462AB1" w14:textId="77777777" w:rsidR="00103030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Image Alt Text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</w:p>
          <w:p w14:paraId="4B3FEC1E" w14:textId="04E07C4E" w:rsidR="00103030" w:rsidRPr="004D558C" w:rsidRDefault="00103030" w:rsidP="00103030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BD2028">
              <w:rPr>
                <w:rFonts w:ascii="Segoe UI" w:hAnsi="Segoe UI" w:cs="Segoe UI"/>
                <w:i/>
                <w:iCs/>
                <w:color w:val="000000"/>
                <w:sz w:val="16"/>
                <w:szCs w:val="16"/>
              </w:rPr>
              <w:t>(for dev/design)</w:t>
            </w:r>
          </w:p>
        </w:tc>
        <w:tc>
          <w:tcPr>
            <w:tcW w:w="7560" w:type="dxa"/>
            <w:gridSpan w:val="5"/>
            <w:shd w:val="clear" w:color="auto" w:fill="FFFFFF" w:themeFill="background1"/>
            <w:vAlign w:val="center"/>
          </w:tcPr>
          <w:p w14:paraId="6E520872" w14:textId="77777777" w:rsidR="00103030" w:rsidRPr="009179F7" w:rsidRDefault="00103030">
            <w:pPr>
              <w:pStyle w:val="NoSpacing"/>
              <w:ind w:left="336" w:hanging="180"/>
              <w:rPr>
                <w:rFonts w:ascii="Segoe UI" w:hAnsi="Segoe UI" w:cs="Segoe UI"/>
              </w:rPr>
            </w:pPr>
          </w:p>
        </w:tc>
      </w:tr>
    </w:tbl>
    <w:p w14:paraId="3BF3DC69" w14:textId="77777777" w:rsidR="00241DB6" w:rsidRPr="00241DB6" w:rsidRDefault="00241DB6" w:rsidP="00241DB6"/>
    <w:p w14:paraId="6387EDDB" w14:textId="0DBCC20F" w:rsidR="00967107" w:rsidRDefault="00967107" w:rsidP="00967107"/>
    <w:tbl>
      <w:tblPr>
        <w:tblStyle w:val="TableGrid"/>
        <w:tblpPr w:leftFromText="180" w:rightFromText="180" w:vertAnchor="text" w:tblpY="269"/>
        <w:tblW w:w="10525" w:type="dxa"/>
        <w:tblLayout w:type="fixed"/>
        <w:tblLook w:val="04A0" w:firstRow="1" w:lastRow="0" w:firstColumn="1" w:lastColumn="0" w:noHBand="0" w:noVBand="1"/>
      </w:tblPr>
      <w:tblGrid>
        <w:gridCol w:w="715"/>
        <w:gridCol w:w="2250"/>
        <w:gridCol w:w="2520"/>
        <w:gridCol w:w="1080"/>
        <w:gridCol w:w="3960"/>
      </w:tblGrid>
      <w:tr w:rsidR="007C793A" w:rsidRPr="00D756B6" w14:paraId="197D2EAC" w14:textId="77777777" w:rsidTr="007C793A">
        <w:tc>
          <w:tcPr>
            <w:tcW w:w="2965" w:type="dxa"/>
            <w:gridSpan w:val="2"/>
            <w:shd w:val="clear" w:color="auto" w:fill="D9E2F3" w:themeFill="accent1" w:themeFillTint="33"/>
            <w:vAlign w:val="center"/>
          </w:tcPr>
          <w:p w14:paraId="0CC171B3" w14:textId="77777777" w:rsidR="007C793A" w:rsidRPr="0080265B" w:rsidRDefault="007C793A" w:rsidP="00417983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noProof/>
                <w:sz w:val="14"/>
                <w:szCs w:val="14"/>
              </w:rPr>
            </w:pPr>
            <w:r>
              <w:rPr>
                <w:rFonts w:ascii="Segoe UI" w:hAnsi="Segoe UI" w:cs="Segoe UI"/>
              </w:rPr>
              <w:br w:type="page"/>
            </w:r>
            <w:r w:rsidRPr="00C42247">
              <w:rPr>
                <w:rFonts w:ascii="Segoe UI" w:hAnsi="Segoe UI" w:cs="Segoe UI"/>
                <w:noProof/>
              </w:rPr>
              <w:drawing>
                <wp:inline distT="0" distB="0" distL="0" distR="0" wp14:anchorId="118FBC88" wp14:editId="316E20A1">
                  <wp:extent cx="1733660" cy="533809"/>
                  <wp:effectExtent l="0" t="0" r="0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Graphical user interface, applicati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75" cy="5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Segoe UI" w:hAnsi="Segoe UI" w:cs="Segoe UI"/>
                <w:noProof/>
                <w:sz w:val="14"/>
                <w:szCs w:val="14"/>
              </w:rPr>
              <w:t>TBC</w:t>
            </w:r>
          </w:p>
          <w:p w14:paraId="7433A0D6" w14:textId="77777777" w:rsidR="007C793A" w:rsidRPr="003932AD" w:rsidRDefault="007C793A" w:rsidP="00417983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b/>
                <w:bCs/>
                <w:noProof/>
                <w:sz w:val="18"/>
                <w:szCs w:val="18"/>
              </w:rPr>
            </w:pPr>
          </w:p>
        </w:tc>
        <w:tc>
          <w:tcPr>
            <w:tcW w:w="7560" w:type="dxa"/>
            <w:gridSpan w:val="3"/>
            <w:shd w:val="clear" w:color="auto" w:fill="D9E2F3" w:themeFill="accent1" w:themeFillTint="33"/>
            <w:vAlign w:val="center"/>
          </w:tcPr>
          <w:p w14:paraId="7BAE3683" w14:textId="77777777" w:rsidR="007C793A" w:rsidRPr="008E7E16" w:rsidRDefault="007C793A" w:rsidP="00417983">
            <w:pPr>
              <w:pStyle w:val="Heading2"/>
            </w:pPr>
            <w:r>
              <w:t>ContentItem_IconCards</w:t>
            </w:r>
          </w:p>
          <w:p w14:paraId="656E3AB2" w14:textId="77777777" w:rsidR="007C793A" w:rsidRPr="00C91DA3" w:rsidRDefault="007C793A">
            <w:pPr>
              <w:pStyle w:val="NoSpacing"/>
              <w:numPr>
                <w:ilvl w:val="0"/>
                <w:numId w:val="1"/>
              </w:numPr>
              <w:spacing w:before="100"/>
              <w:ind w:left="351" w:right="360" w:hanging="180"/>
              <w:rPr>
                <w:rFonts w:ascii="Segoe UI" w:eastAsia="Segoe UI" w:hAnsi="Segoe UI" w:cs="Segoe UI"/>
                <w:sz w:val="18"/>
                <w:szCs w:val="18"/>
              </w:rPr>
            </w:pPr>
            <w:r w:rsidRPr="00BC399A">
              <w:rPr>
                <w:rFonts w:ascii="Segoe UI" w:eastAsia="Segoe UI" w:hAnsi="Segoe UI" w:cs="Segoe UI"/>
                <w:sz w:val="18"/>
                <w:szCs w:val="18"/>
              </w:rPr>
              <w:t>Minimum 3 cards, maximum 8 cards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.</w:t>
            </w:r>
          </w:p>
          <w:p w14:paraId="50CEA949" w14:textId="77777777" w:rsidR="007C793A" w:rsidRPr="004D589A" w:rsidRDefault="007C793A">
            <w:pPr>
              <w:pStyle w:val="NoSpacing"/>
              <w:numPr>
                <w:ilvl w:val="0"/>
                <w:numId w:val="1"/>
              </w:numPr>
              <w:spacing w:before="100"/>
              <w:ind w:left="351" w:right="360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 xml:space="preserve">Recommend using the asset title for Card copy (trimmed for character limitations, if needed). </w:t>
            </w:r>
          </w:p>
          <w:p w14:paraId="23414191" w14:textId="77777777" w:rsidR="007C793A" w:rsidRPr="00D756B6" w:rsidRDefault="007C793A" w:rsidP="00417983">
            <w:pPr>
              <w:pStyle w:val="NoSpacing"/>
              <w:spacing w:before="100"/>
              <w:ind w:left="351" w:right="360"/>
              <w:rPr>
                <w:rFonts w:ascii="Segoe UI" w:eastAsia="Segoe UI" w:hAnsi="Segoe UI" w:cs="Segoe UI"/>
                <w:sz w:val="18"/>
                <w:szCs w:val="18"/>
              </w:rPr>
            </w:pPr>
          </w:p>
        </w:tc>
      </w:tr>
      <w:tr w:rsidR="007C793A" w:rsidRPr="005F234C" w14:paraId="41731786" w14:textId="77777777" w:rsidTr="007C793A">
        <w:tc>
          <w:tcPr>
            <w:tcW w:w="2965" w:type="dxa"/>
            <w:gridSpan w:val="2"/>
            <w:tcBorders>
              <w:bottom w:val="single" w:sz="4" w:space="0" w:color="auto"/>
            </w:tcBorders>
            <w:shd w:val="clear" w:color="auto" w:fill="D9E2F3" w:themeFill="accent1" w:themeFillTint="33"/>
            <w:vAlign w:val="center"/>
          </w:tcPr>
          <w:p w14:paraId="72742B89" w14:textId="77777777" w:rsidR="007C793A" w:rsidRPr="00B317F1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H</w:t>
            </w:r>
            <w:r w:rsidRPr="00B317F1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eadline*</w:t>
            </w:r>
          </w:p>
          <w:p w14:paraId="6DB729AB" w14:textId="77777777" w:rsidR="007C793A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 w:rsidRPr="00B317F1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25</w:t>
            </w:r>
            <w:r w:rsidRPr="00B317F1">
              <w:rPr>
                <w:rFonts w:ascii="Segoe UI" w:eastAsia="Segoe UI" w:hAnsi="Segoe UI" w:cs="Segoe UI"/>
                <w:sz w:val="18"/>
                <w:szCs w:val="18"/>
              </w:rPr>
              <w:t xml:space="preserve"> characters </w:t>
            </w:r>
          </w:p>
          <w:p w14:paraId="26C66B8D" w14:textId="77777777" w:rsidR="007C793A" w:rsidRPr="00B317F1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(104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3"/>
            <w:tcBorders>
              <w:bottom w:val="single" w:sz="4" w:space="0" w:color="auto"/>
            </w:tcBorders>
            <w:vAlign w:val="center"/>
          </w:tcPr>
          <w:p w14:paraId="2518BF64" w14:textId="4D2BDC89" w:rsidR="007C793A" w:rsidRPr="005F234C" w:rsidRDefault="00267406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Explore more</w:t>
            </w:r>
          </w:p>
        </w:tc>
      </w:tr>
      <w:tr w:rsidR="007C793A" w:rsidRPr="005F234C" w14:paraId="5DE21CF8" w14:textId="77777777" w:rsidTr="007C793A">
        <w:tc>
          <w:tcPr>
            <w:tcW w:w="2965" w:type="dxa"/>
            <w:gridSpan w:val="2"/>
            <w:tcBorders>
              <w:bottom w:val="single" w:sz="12" w:space="0" w:color="auto"/>
            </w:tcBorders>
            <w:shd w:val="clear" w:color="auto" w:fill="D9E2F3" w:themeFill="accent1" w:themeFillTint="33"/>
          </w:tcPr>
          <w:p w14:paraId="775A525B" w14:textId="77777777" w:rsidR="007C793A" w:rsidRPr="00B317F1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</w:t>
            </w:r>
          </w:p>
          <w:p w14:paraId="5F1675BA" w14:textId="77777777" w:rsidR="007C793A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&lt;55</w:t>
            </w:r>
            <w:r w:rsidRPr="00B317F1">
              <w:rPr>
                <w:rFonts w:ascii="Segoe UI" w:eastAsia="Segoe UI" w:hAnsi="Segoe UI" w:cs="Segoe UI"/>
                <w:sz w:val="18"/>
                <w:szCs w:val="18"/>
              </w:rPr>
              <w:t xml:space="preserve"> characters</w:t>
            </w:r>
          </w:p>
          <w:p w14:paraId="7BAF4665" w14:textId="77777777" w:rsidR="007C793A" w:rsidRDefault="007C793A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(48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3"/>
            <w:tcBorders>
              <w:bottom w:val="single" w:sz="12" w:space="0" w:color="auto"/>
            </w:tcBorders>
            <w:vAlign w:val="center"/>
          </w:tcPr>
          <w:p w14:paraId="0E2C8B21" w14:textId="77777777" w:rsidR="007C793A" w:rsidRPr="005F234C" w:rsidRDefault="007C793A" w:rsidP="00417983">
            <w:pPr>
              <w:pStyle w:val="NoSpacing"/>
              <w:rPr>
                <w:rFonts w:ascii="Segoe UI" w:hAnsi="Segoe UI" w:cs="Segoe UI"/>
              </w:rPr>
            </w:pPr>
          </w:p>
        </w:tc>
      </w:tr>
      <w:tr w:rsidR="007C793A" w:rsidRPr="000914C1" w14:paraId="7596AC3D" w14:textId="77777777" w:rsidTr="007C793A">
        <w:trPr>
          <w:trHeight w:val="331"/>
        </w:trPr>
        <w:tc>
          <w:tcPr>
            <w:tcW w:w="10525" w:type="dxa"/>
            <w:gridSpan w:val="5"/>
            <w:tcBorders>
              <w:top w:val="single" w:sz="12" w:space="0" w:color="auto"/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467E47D6" w14:textId="77777777" w:rsidR="007C793A" w:rsidRPr="000914C1" w:rsidRDefault="007C793A" w:rsidP="00417983">
            <w:pPr>
              <w:pStyle w:val="NoSpacing"/>
              <w:ind w:left="157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b/>
                <w:bCs/>
              </w:rPr>
              <w:t>Cards</w:t>
            </w:r>
          </w:p>
        </w:tc>
      </w:tr>
      <w:tr w:rsidR="001B5FA0" w:rsidRPr="005F234C" w14:paraId="2AB65960" w14:textId="77777777" w:rsidTr="007C793A">
        <w:tc>
          <w:tcPr>
            <w:tcW w:w="715" w:type="dxa"/>
            <w:vMerge w:val="restart"/>
            <w:shd w:val="clear" w:color="auto" w:fill="D9E2F3" w:themeFill="accent1" w:themeFillTint="33"/>
            <w:vAlign w:val="center"/>
          </w:tcPr>
          <w:p w14:paraId="106B8098" w14:textId="0552D51E" w:rsidR="001B5FA0" w:rsidRDefault="001B5FA0" w:rsidP="00C15950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1*</w:t>
            </w:r>
          </w:p>
        </w:tc>
        <w:tc>
          <w:tcPr>
            <w:tcW w:w="2250" w:type="dxa"/>
            <w:shd w:val="clear" w:color="auto" w:fill="D9E2F3" w:themeFill="accent1" w:themeFillTint="33"/>
          </w:tcPr>
          <w:p w14:paraId="07310C02" w14:textId="517F874F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Logo</w:t>
            </w:r>
          </w:p>
        </w:tc>
        <w:tc>
          <w:tcPr>
            <w:tcW w:w="7560" w:type="dxa"/>
            <w:gridSpan w:val="3"/>
            <w:vAlign w:val="center"/>
          </w:tcPr>
          <w:p w14:paraId="7913F9AA" w14:textId="5F23A423" w:rsidR="001B5FA0" w:rsidRDefault="001B5FA0" w:rsidP="00417983">
            <w:pPr>
              <w:pStyle w:val="NoSpacing"/>
              <w:rPr>
                <w:rFonts w:ascii="Segoe UI" w:hAnsi="Segoe UI" w:cs="Segoe UI"/>
              </w:rPr>
            </w:pPr>
            <w:r w:rsidRPr="006E201F">
              <w:rPr>
                <w:rFonts w:ascii="Segoe UI" w:hAnsi="Segoe UI" w:cs="Segoe UI"/>
                <w:noProof/>
              </w:rPr>
              <w:drawing>
                <wp:inline distT="0" distB="0" distL="0" distR="0" wp14:anchorId="755CC248" wp14:editId="02962FC2">
                  <wp:extent cx="317516" cy="279414"/>
                  <wp:effectExtent l="0" t="0" r="6350" b="6350"/>
                  <wp:docPr id="394751392" name="Picture 39475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" cy="27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85FFF" w14:textId="46444CB9" w:rsidR="001B5FA0" w:rsidRPr="00D47C28" w:rsidRDefault="001B5FA0" w:rsidP="00417983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D47C28">
              <w:rPr>
                <w:rFonts w:ascii="Segoe UI" w:hAnsi="Segoe UI" w:cs="Segoe UI"/>
                <w:sz w:val="18"/>
                <w:szCs w:val="18"/>
              </w:rPr>
              <w:t>File name: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demo.svg</w:t>
            </w:r>
          </w:p>
          <w:p w14:paraId="7FA65275" w14:textId="44B2778D" w:rsidR="001B5FA0" w:rsidRDefault="001B5FA0" w:rsidP="00417983">
            <w:pPr>
              <w:pStyle w:val="NoSpacing"/>
              <w:rPr>
                <w:rFonts w:ascii="Segoe UI" w:hAnsi="Segoe UI" w:cs="Segoe UI"/>
              </w:rPr>
            </w:pPr>
            <w:r w:rsidRPr="00D47C28">
              <w:rPr>
                <w:rFonts w:ascii="Segoe UI" w:hAnsi="Segoe UI" w:cs="Segoe UI"/>
                <w:sz w:val="18"/>
                <w:szCs w:val="18"/>
              </w:rPr>
              <w:t>File location: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 ENG ADO: </w:t>
            </w:r>
            <w:hyperlink r:id="rId31" w:history="1">
              <w:r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1B5FA0" w:rsidRPr="005F234C" w14:paraId="5A1D577B" w14:textId="77777777" w:rsidTr="007C793A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305A95A6" w14:textId="68A41BE7" w:rsidR="001B5FA0" w:rsidRPr="00B317F1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sz w:val="18"/>
                <w:szCs w:val="18"/>
              </w:rPr>
            </w:pPr>
          </w:p>
        </w:tc>
        <w:tc>
          <w:tcPr>
            <w:tcW w:w="2250" w:type="dxa"/>
            <w:shd w:val="clear" w:color="auto" w:fill="D9E2F3" w:themeFill="accent1" w:themeFillTint="33"/>
          </w:tcPr>
          <w:p w14:paraId="1E2BD3F4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headline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*</w:t>
            </w:r>
          </w:p>
          <w:p w14:paraId="126EF888" w14:textId="77777777" w:rsidR="001B5FA0" w:rsidRPr="009B1804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color w:val="C00000"/>
                <w:sz w:val="18"/>
                <w:szCs w:val="18"/>
              </w:rPr>
            </w:pPr>
            <w:r w:rsidRPr="009B1804">
              <w:rPr>
                <w:rFonts w:ascii="Segoe UI" w:eastAsia="Segoe UI" w:hAnsi="Segoe UI" w:cs="Segoe UI"/>
                <w:color w:val="C00000"/>
                <w:sz w:val="18"/>
                <w:szCs w:val="18"/>
              </w:rPr>
              <w:t>&lt;60 characters</w:t>
            </w:r>
          </w:p>
          <w:p w14:paraId="4641386C" w14:textId="77777777" w:rsidR="001B5FA0" w:rsidRPr="00B317F1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(52 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w/o)</w:t>
            </w:r>
          </w:p>
        </w:tc>
        <w:tc>
          <w:tcPr>
            <w:tcW w:w="7560" w:type="dxa"/>
            <w:gridSpan w:val="3"/>
            <w:vAlign w:val="center"/>
          </w:tcPr>
          <w:p w14:paraId="4F1E57DB" w14:textId="6ECDA60F" w:rsidR="001B5FA0" w:rsidRPr="005F234C" w:rsidRDefault="001B5FA0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Try Power Virtual Agents</w:t>
            </w:r>
          </w:p>
        </w:tc>
      </w:tr>
      <w:tr w:rsidR="001B5FA0" w:rsidRPr="005F234C" w14:paraId="3B5AEB93" w14:textId="77777777" w:rsidTr="007C793A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32B1EB3E" w14:textId="77777777" w:rsidR="001B5FA0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shd w:val="clear" w:color="auto" w:fill="D9E2F3" w:themeFill="accent1" w:themeFillTint="33"/>
          </w:tcPr>
          <w:p w14:paraId="6E9A7007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copy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*</w:t>
            </w:r>
          </w:p>
          <w:p w14:paraId="35C8B9D3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6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0 characters</w:t>
            </w:r>
          </w:p>
          <w:p w14:paraId="708DA21A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(52 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w/o)</w:t>
            </w:r>
          </w:p>
        </w:tc>
        <w:tc>
          <w:tcPr>
            <w:tcW w:w="7560" w:type="dxa"/>
            <w:gridSpan w:val="3"/>
            <w:vAlign w:val="center"/>
          </w:tcPr>
          <w:p w14:paraId="0490A01B" w14:textId="2F911AE1" w:rsidR="001B5FA0" w:rsidRPr="005F234C" w:rsidRDefault="001B5FA0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Sign up for a free trial of Power Virtual Agents</w:t>
            </w:r>
          </w:p>
        </w:tc>
      </w:tr>
      <w:tr w:rsidR="001B5FA0" w:rsidRPr="0075441A" w14:paraId="017B002F" w14:textId="77777777" w:rsidTr="003E345B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2A0C2FFC" w14:textId="77777777" w:rsidR="001B5FA0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tcBorders>
              <w:bottom w:val="single" w:sz="2" w:space="0" w:color="auto"/>
            </w:tcBorders>
            <w:shd w:val="clear" w:color="auto" w:fill="D9E2F3" w:themeFill="accent1" w:themeFillTint="33"/>
            <w:vAlign w:val="center"/>
          </w:tcPr>
          <w:p w14:paraId="30999843" w14:textId="77777777" w:rsidR="001B5FA0" w:rsidRPr="00CA43AD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0F730148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4A04F0CF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520" w:type="dxa"/>
            <w:tcBorders>
              <w:bottom w:val="single" w:sz="2" w:space="0" w:color="auto"/>
            </w:tcBorders>
            <w:vAlign w:val="center"/>
          </w:tcPr>
          <w:p w14:paraId="3A97243E" w14:textId="336DE41A" w:rsidR="001B5FA0" w:rsidRPr="005F234C" w:rsidRDefault="001B5FA0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Start free</w:t>
            </w:r>
          </w:p>
        </w:tc>
        <w:tc>
          <w:tcPr>
            <w:tcW w:w="1080" w:type="dxa"/>
            <w:tcBorders>
              <w:bottom w:val="single" w:sz="2" w:space="0" w:color="auto"/>
            </w:tcBorders>
            <w:shd w:val="clear" w:color="auto" w:fill="D9E2F3" w:themeFill="accent1" w:themeFillTint="33"/>
            <w:vAlign w:val="center"/>
          </w:tcPr>
          <w:p w14:paraId="53563FB4" w14:textId="77777777" w:rsidR="001B5FA0" w:rsidRPr="00B317F1" w:rsidRDefault="001B5FA0" w:rsidP="00417983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tcBorders>
              <w:bottom w:val="single" w:sz="2" w:space="0" w:color="auto"/>
            </w:tcBorders>
            <w:vAlign w:val="center"/>
          </w:tcPr>
          <w:p w14:paraId="2ED6CCC9" w14:textId="728E71AC" w:rsidR="001B5FA0" w:rsidRPr="0075441A" w:rsidRDefault="001B5FA0" w:rsidP="00417983">
            <w:pPr>
              <w:pStyle w:val="NoSpacing"/>
              <w:rPr>
                <w:rFonts w:ascii="Segoe UI" w:hAnsi="Segoe UI" w:cs="Segoe UI"/>
                <w:sz w:val="16"/>
                <w:szCs w:val="16"/>
              </w:rPr>
            </w:pPr>
            <w:r w:rsidRPr="00D47C28">
              <w:rPr>
                <w:rFonts w:ascii="Segoe UI" w:hAnsi="Segoe UI" w:cs="Segoe UI"/>
                <w:sz w:val="16"/>
                <w:szCs w:val="16"/>
              </w:rPr>
              <w:t>https://signup.microsoft.com/signup?sku=606b54a9-78d8-4298-ad8b-df6ef4481c80&amp;ru=https%3a%2f%2fpowerva.microsoft.com%2f%3flicenseredirect%3dtrue&amp;origin=powervirtualagents&amp;cmpid=pva-demo-body-sta-freetrial</w:t>
            </w:r>
          </w:p>
        </w:tc>
      </w:tr>
      <w:tr w:rsidR="001B5FA0" w:rsidRPr="0075441A" w14:paraId="5991BCD7" w14:textId="77777777" w:rsidTr="00AC0B5A">
        <w:trPr>
          <w:ins w:id="62" w:author="Cristina Estrada-Eligio (REVEL INC)" w:date="2023-02-07T15:53:00Z"/>
        </w:trPr>
        <w:tc>
          <w:tcPr>
            <w:tcW w:w="715" w:type="dxa"/>
            <w:vMerge/>
            <w:tcBorders>
              <w:bottom w:val="single" w:sz="2" w:space="0" w:color="auto"/>
            </w:tcBorders>
            <w:shd w:val="clear" w:color="auto" w:fill="D9E2F3" w:themeFill="accent1" w:themeFillTint="33"/>
            <w:vAlign w:val="center"/>
          </w:tcPr>
          <w:p w14:paraId="4378A08E" w14:textId="77777777" w:rsidR="001B5FA0" w:rsidRDefault="001B5FA0" w:rsidP="00417983">
            <w:pPr>
              <w:pStyle w:val="NoSpacing"/>
              <w:jc w:val="center"/>
              <w:rPr>
                <w:ins w:id="63" w:author="Cristina Estrada-Eligio (REVEL INC)" w:date="2023-02-07T15:53:00Z"/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tcBorders>
              <w:bottom w:val="single" w:sz="2" w:space="0" w:color="auto"/>
            </w:tcBorders>
            <w:shd w:val="clear" w:color="auto" w:fill="D9E2F3" w:themeFill="accent1" w:themeFillTint="33"/>
            <w:vAlign w:val="center"/>
          </w:tcPr>
          <w:p w14:paraId="05B44420" w14:textId="229DC615" w:rsidR="001B5FA0" w:rsidRPr="00CA43AD" w:rsidRDefault="001B5FA0" w:rsidP="00417983">
            <w:pPr>
              <w:pStyle w:val="NoSpacing"/>
              <w:ind w:left="156"/>
              <w:rPr>
                <w:ins w:id="64" w:author="Cristina Estrada-Eligio (REVEL INC)" w:date="2023-02-07T15:53:00Z"/>
                <w:rFonts w:ascii="Segoe UI" w:eastAsia="Segoe UI" w:hAnsi="Segoe UI" w:cs="Segoe UI"/>
                <w:b/>
                <w:sz w:val="18"/>
                <w:szCs w:val="18"/>
              </w:rPr>
            </w:pPr>
            <w:ins w:id="65" w:author="Cristina Estrada-Eligio (REVEL INC)" w:date="2023-02-07T15:53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3"/>
            <w:tcBorders>
              <w:bottom w:val="single" w:sz="2" w:space="0" w:color="auto"/>
            </w:tcBorders>
            <w:vAlign w:val="center"/>
          </w:tcPr>
          <w:p w14:paraId="4561F21B" w14:textId="77777777" w:rsidR="001B5FA0" w:rsidRPr="00D47C28" w:rsidRDefault="001B5FA0" w:rsidP="00417983">
            <w:pPr>
              <w:pStyle w:val="NoSpacing"/>
              <w:rPr>
                <w:ins w:id="66" w:author="Cristina Estrada-Eligio (REVEL INC)" w:date="2023-02-07T15:53:00Z"/>
                <w:rFonts w:ascii="Segoe UI" w:hAnsi="Segoe UI" w:cs="Segoe UI"/>
                <w:sz w:val="16"/>
                <w:szCs w:val="16"/>
              </w:rPr>
            </w:pPr>
          </w:p>
        </w:tc>
      </w:tr>
      <w:tr w:rsidR="001B5FA0" w:rsidRPr="005F234C" w14:paraId="2A6D7120" w14:textId="77777777" w:rsidTr="00435911">
        <w:tc>
          <w:tcPr>
            <w:tcW w:w="715" w:type="dxa"/>
            <w:vMerge w:val="restart"/>
            <w:tcBorders>
              <w:top w:val="single" w:sz="2" w:space="0" w:color="auto"/>
            </w:tcBorders>
            <w:shd w:val="clear" w:color="auto" w:fill="D9E2F3" w:themeFill="accent1" w:themeFillTint="33"/>
            <w:vAlign w:val="center"/>
          </w:tcPr>
          <w:p w14:paraId="70AE3FA1" w14:textId="5B0DB31E" w:rsidR="001B5FA0" w:rsidRDefault="001B5FA0" w:rsidP="00435911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2*</w:t>
            </w:r>
          </w:p>
        </w:tc>
        <w:tc>
          <w:tcPr>
            <w:tcW w:w="2250" w:type="dxa"/>
            <w:tcBorders>
              <w:top w:val="single" w:sz="2" w:space="0" w:color="auto"/>
              <w:bottom w:val="single" w:sz="2" w:space="0" w:color="auto"/>
            </w:tcBorders>
            <w:shd w:val="clear" w:color="auto" w:fill="D9E2F3" w:themeFill="accent1" w:themeFillTint="33"/>
          </w:tcPr>
          <w:p w14:paraId="67CBEB56" w14:textId="5828C838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Logo</w:t>
            </w:r>
          </w:p>
        </w:tc>
        <w:tc>
          <w:tcPr>
            <w:tcW w:w="7560" w:type="dxa"/>
            <w:gridSpan w:val="3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5D02D62" w14:textId="3E68E19F" w:rsidR="001B5FA0" w:rsidRDefault="001B5FA0" w:rsidP="00417983">
            <w:pPr>
              <w:pStyle w:val="NoSpacing"/>
              <w:rPr>
                <w:rFonts w:ascii="Segoe UI" w:hAnsi="Segoe UI" w:cs="Segoe UI"/>
              </w:rPr>
            </w:pPr>
            <w:r w:rsidRPr="007F07E6">
              <w:rPr>
                <w:rFonts w:ascii="Segoe UI" w:hAnsi="Segoe UI" w:cs="Segoe UI"/>
                <w:noProof/>
              </w:rPr>
              <w:drawing>
                <wp:inline distT="0" distB="0" distL="0" distR="0" wp14:anchorId="58A46E92" wp14:editId="3732C0C4">
                  <wp:extent cx="273064" cy="279414"/>
                  <wp:effectExtent l="0" t="0" r="0" b="6350"/>
                  <wp:docPr id="394751393" name="Picture 39475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64" cy="27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9CE0F" w14:textId="7B5F1A53" w:rsidR="001B5FA0" w:rsidRPr="00D47C28" w:rsidRDefault="001B5FA0" w:rsidP="006E201F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D47C28">
              <w:rPr>
                <w:rFonts w:ascii="Segoe UI" w:hAnsi="Segoe UI" w:cs="Segoe UI"/>
                <w:sz w:val="18"/>
                <w:szCs w:val="18"/>
              </w:rPr>
              <w:lastRenderedPageBreak/>
              <w:t>File name: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Documents.svg</w:t>
            </w:r>
          </w:p>
          <w:p w14:paraId="15103928" w14:textId="00EC7672" w:rsidR="001B5FA0" w:rsidRPr="005F234C" w:rsidRDefault="001B5FA0" w:rsidP="006E201F">
            <w:pPr>
              <w:pStyle w:val="NoSpacing"/>
              <w:rPr>
                <w:rFonts w:ascii="Segoe UI" w:hAnsi="Segoe UI" w:cs="Segoe UI"/>
              </w:rPr>
            </w:pPr>
            <w:r w:rsidRPr="00D47C28">
              <w:rPr>
                <w:rFonts w:ascii="Segoe UI" w:hAnsi="Segoe UI" w:cs="Segoe UI"/>
                <w:sz w:val="18"/>
                <w:szCs w:val="18"/>
              </w:rPr>
              <w:t>File location:</w:t>
            </w:r>
            <w:r>
              <w:rPr>
                <w:rFonts w:ascii="Segoe UI" w:hAnsi="Segoe UI" w:cs="Segoe UI"/>
                <w:sz w:val="18"/>
                <w:szCs w:val="18"/>
              </w:rPr>
              <w:t xml:space="preserve"> ENG ADO: </w:t>
            </w:r>
            <w:hyperlink r:id="rId33" w:history="1">
              <w:r w:rsidRPr="00DB2DA3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6975562</w:t>
              </w:r>
            </w:hyperlink>
          </w:p>
        </w:tc>
      </w:tr>
      <w:tr w:rsidR="001B5FA0" w:rsidRPr="005F234C" w14:paraId="3E539620" w14:textId="77777777" w:rsidTr="00435911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66C2B149" w14:textId="21A6E793" w:rsidR="001B5FA0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tcBorders>
              <w:top w:val="single" w:sz="2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56182FC9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headline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*</w:t>
            </w:r>
          </w:p>
          <w:p w14:paraId="78EE1765" w14:textId="77777777" w:rsidR="001B5FA0" w:rsidRPr="009B1804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color w:val="C00000"/>
                <w:sz w:val="18"/>
                <w:szCs w:val="18"/>
              </w:rPr>
            </w:pPr>
            <w:r w:rsidRPr="009B1804">
              <w:rPr>
                <w:rFonts w:ascii="Segoe UI" w:eastAsia="Segoe UI" w:hAnsi="Segoe UI" w:cs="Segoe UI"/>
                <w:color w:val="C00000"/>
                <w:sz w:val="18"/>
                <w:szCs w:val="18"/>
              </w:rPr>
              <w:t>&lt;60 characters</w:t>
            </w:r>
          </w:p>
          <w:p w14:paraId="610474AD" w14:textId="77777777" w:rsidR="001B5FA0" w:rsidRPr="00195BF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(52 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w/o)</w:t>
            </w:r>
          </w:p>
        </w:tc>
        <w:tc>
          <w:tcPr>
            <w:tcW w:w="7560" w:type="dxa"/>
            <w:gridSpan w:val="3"/>
            <w:tcBorders>
              <w:top w:val="single" w:sz="2" w:space="0" w:color="auto"/>
              <w:bottom w:val="single" w:sz="4" w:space="0" w:color="auto"/>
            </w:tcBorders>
            <w:vAlign w:val="center"/>
          </w:tcPr>
          <w:p w14:paraId="02FCFBC6" w14:textId="5EEB094D" w:rsidR="001B5FA0" w:rsidRPr="007F07E6" w:rsidRDefault="001B5FA0" w:rsidP="007F07E6">
            <w:pPr>
              <w:pStyle w:val="Heading3"/>
              <w:spacing w:before="0" w:after="135"/>
              <w:rPr>
                <w:rFonts w:ascii="Segoe UI" w:hAnsi="Segoe UI" w:cs="Segoe UI"/>
                <w:color w:val="000000"/>
                <w:sz w:val="27"/>
                <w:szCs w:val="27"/>
              </w:rPr>
            </w:pPr>
            <w:r>
              <w:rPr>
                <w:rFonts w:ascii="Segoe UI" w:hAnsi="Segoe UI" w:cs="Segoe UI"/>
                <w:color w:val="000000"/>
              </w:rPr>
              <w:t>Learn more about Power Virtual Agents</w:t>
            </w:r>
          </w:p>
        </w:tc>
      </w:tr>
      <w:tr w:rsidR="001B5FA0" w:rsidRPr="005F234C" w14:paraId="79F6E676" w14:textId="77777777" w:rsidTr="00435911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27B31023" w14:textId="77777777" w:rsidR="001B5FA0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tcBorders>
              <w:top w:val="single" w:sz="4" w:space="0" w:color="auto"/>
            </w:tcBorders>
            <w:shd w:val="clear" w:color="auto" w:fill="D9E2F3" w:themeFill="accent1" w:themeFillTint="33"/>
          </w:tcPr>
          <w:p w14:paraId="1B7ED646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Card copy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*</w:t>
            </w:r>
          </w:p>
          <w:p w14:paraId="6BEF00D0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6</w:t>
            </w: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0 characters</w:t>
            </w:r>
          </w:p>
          <w:p w14:paraId="4AFF0D0B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(52 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w/o)</w:t>
            </w:r>
          </w:p>
        </w:tc>
        <w:tc>
          <w:tcPr>
            <w:tcW w:w="7560" w:type="dxa"/>
            <w:gridSpan w:val="3"/>
            <w:tcBorders>
              <w:top w:val="single" w:sz="4" w:space="0" w:color="auto"/>
            </w:tcBorders>
            <w:vAlign w:val="center"/>
          </w:tcPr>
          <w:p w14:paraId="35A444F9" w14:textId="0016FC76" w:rsidR="001B5FA0" w:rsidRPr="005F234C" w:rsidRDefault="001B5FA0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color w:val="000000"/>
                <w:sz w:val="23"/>
                <w:szCs w:val="23"/>
                <w:shd w:val="clear" w:color="auto" w:fill="FFFFFF"/>
              </w:rPr>
              <w:t>View detailed documentation on using Power Virtual Agents.</w:t>
            </w:r>
          </w:p>
        </w:tc>
      </w:tr>
      <w:tr w:rsidR="001B5FA0" w:rsidRPr="0075441A" w14:paraId="44EB4A57" w14:textId="77777777" w:rsidTr="001B5FA0">
        <w:tc>
          <w:tcPr>
            <w:tcW w:w="715" w:type="dxa"/>
            <w:vMerge/>
            <w:shd w:val="clear" w:color="auto" w:fill="D9E2F3" w:themeFill="accent1" w:themeFillTint="33"/>
            <w:vAlign w:val="center"/>
          </w:tcPr>
          <w:p w14:paraId="0FF42D30" w14:textId="77777777" w:rsidR="001B5FA0" w:rsidRDefault="001B5FA0" w:rsidP="00417983">
            <w:pPr>
              <w:pStyle w:val="NoSpacing"/>
              <w:jc w:val="center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shd w:val="clear" w:color="auto" w:fill="D9E2F3" w:themeFill="accent1" w:themeFillTint="33"/>
            <w:vAlign w:val="center"/>
          </w:tcPr>
          <w:p w14:paraId="257648B4" w14:textId="77777777" w:rsidR="001B5FA0" w:rsidRPr="00CA43AD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sz w:val="18"/>
                <w:szCs w:val="18"/>
              </w:rPr>
            </w:pPr>
            <w:r w:rsidRPr="00CA43AD">
              <w:rPr>
                <w:rFonts w:ascii="Segoe UI" w:eastAsia="Segoe UI" w:hAnsi="Segoe UI" w:cs="Segoe UI"/>
                <w:b/>
                <w:sz w:val="18"/>
                <w:szCs w:val="18"/>
              </w:rPr>
              <w:t>CTA</w:t>
            </w:r>
          </w:p>
          <w:p w14:paraId="45CFF90F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sz w:val="18"/>
                <w:szCs w:val="18"/>
              </w:rPr>
              <w:t>&lt;</w:t>
            </w: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26</w:t>
            </w: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4D558C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56927BDB" w14:textId="77777777" w:rsidR="001B5FA0" w:rsidRDefault="001B5FA0" w:rsidP="00417983">
            <w:pPr>
              <w:pStyle w:val="NoSpacing"/>
              <w:ind w:left="156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520" w:type="dxa"/>
            <w:vAlign w:val="center"/>
          </w:tcPr>
          <w:p w14:paraId="4CA65E5E" w14:textId="6859BF3A" w:rsidR="001B5FA0" w:rsidRPr="005F234C" w:rsidRDefault="001B5FA0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View documentation</w:t>
            </w:r>
          </w:p>
        </w:tc>
        <w:tc>
          <w:tcPr>
            <w:tcW w:w="1080" w:type="dxa"/>
            <w:shd w:val="clear" w:color="auto" w:fill="D9E2F3" w:themeFill="accent1" w:themeFillTint="33"/>
            <w:vAlign w:val="center"/>
          </w:tcPr>
          <w:p w14:paraId="257F25E0" w14:textId="77777777" w:rsidR="001B5FA0" w:rsidRPr="00B317F1" w:rsidRDefault="001B5FA0" w:rsidP="00417983">
            <w:pPr>
              <w:pStyle w:val="NoSpacing"/>
              <w:rPr>
                <w:rFonts w:ascii="Segoe UI" w:hAnsi="Segoe UI" w:cs="Segoe UI"/>
                <w:sz w:val="18"/>
                <w:szCs w:val="18"/>
              </w:rPr>
            </w:pPr>
            <w:r w:rsidRPr="004D558C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URL</w:t>
            </w:r>
          </w:p>
        </w:tc>
        <w:tc>
          <w:tcPr>
            <w:tcW w:w="3960" w:type="dxa"/>
            <w:vAlign w:val="center"/>
          </w:tcPr>
          <w:p w14:paraId="19DCC12B" w14:textId="23DE9506" w:rsidR="001B5FA0" w:rsidRPr="0075441A" w:rsidRDefault="001B5FA0" w:rsidP="00417983">
            <w:pPr>
              <w:pStyle w:val="NoSpacing"/>
              <w:rPr>
                <w:rFonts w:ascii="Segoe UI" w:hAnsi="Segoe UI" w:cs="Segoe UI"/>
                <w:sz w:val="16"/>
                <w:szCs w:val="16"/>
              </w:rPr>
            </w:pPr>
            <w:r w:rsidRPr="007F07E6">
              <w:rPr>
                <w:rFonts w:ascii="Segoe UI" w:hAnsi="Segoe UI" w:cs="Segoe UI"/>
                <w:sz w:val="16"/>
                <w:szCs w:val="16"/>
              </w:rPr>
              <w:t>https://docs.microsoft.com/power-virtual-agents/</w:t>
            </w:r>
          </w:p>
        </w:tc>
      </w:tr>
      <w:tr w:rsidR="001B5FA0" w:rsidRPr="0075441A" w14:paraId="75671F59" w14:textId="77777777" w:rsidTr="00674C3F">
        <w:trPr>
          <w:ins w:id="67" w:author="Cristina Estrada-Eligio (REVEL INC)" w:date="2023-02-07T15:54:00Z"/>
        </w:trPr>
        <w:tc>
          <w:tcPr>
            <w:tcW w:w="715" w:type="dxa"/>
            <w:vMerge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7A0FE4F" w14:textId="77777777" w:rsidR="001B5FA0" w:rsidRDefault="001B5FA0" w:rsidP="00417983">
            <w:pPr>
              <w:pStyle w:val="NoSpacing"/>
              <w:jc w:val="center"/>
              <w:rPr>
                <w:ins w:id="68" w:author="Cristina Estrada-Eligio (REVEL INC)" w:date="2023-02-07T15:54:00Z"/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</w:p>
        </w:tc>
        <w:tc>
          <w:tcPr>
            <w:tcW w:w="2250" w:type="dxa"/>
            <w:tcBorders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648F51D" w14:textId="6A014B03" w:rsidR="001B5FA0" w:rsidRPr="00CA43AD" w:rsidRDefault="001B5FA0" w:rsidP="00417983">
            <w:pPr>
              <w:pStyle w:val="NoSpacing"/>
              <w:ind w:left="156"/>
              <w:rPr>
                <w:ins w:id="69" w:author="Cristina Estrada-Eligio (REVEL INC)" w:date="2023-02-07T15:54:00Z"/>
                <w:rFonts w:ascii="Segoe UI" w:eastAsia="Segoe UI" w:hAnsi="Segoe UI" w:cs="Segoe UI"/>
                <w:b/>
                <w:sz w:val="18"/>
                <w:szCs w:val="18"/>
              </w:rPr>
            </w:pPr>
            <w:ins w:id="70" w:author="Cristina Estrada-Eligio (REVEL INC)" w:date="2023-02-07T15:54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3"/>
            <w:tcBorders>
              <w:bottom w:val="single" w:sz="12" w:space="0" w:color="auto"/>
            </w:tcBorders>
            <w:vAlign w:val="center"/>
          </w:tcPr>
          <w:p w14:paraId="7349E871" w14:textId="77777777" w:rsidR="001B5FA0" w:rsidRPr="007F07E6" w:rsidRDefault="001B5FA0" w:rsidP="00417983">
            <w:pPr>
              <w:pStyle w:val="NoSpacing"/>
              <w:rPr>
                <w:ins w:id="71" w:author="Cristina Estrada-Eligio (REVEL INC)" w:date="2023-02-07T15:54:00Z"/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D6D7F82" w14:textId="2D4CFA14" w:rsidR="007C793A" w:rsidRDefault="007C793A" w:rsidP="00967107"/>
    <w:p w14:paraId="7D229FA3" w14:textId="34533045" w:rsidR="00FE57D4" w:rsidRDefault="00FE57D4" w:rsidP="00967107"/>
    <w:p w14:paraId="766F8AE0" w14:textId="302F9BFA" w:rsidR="00FE57D4" w:rsidRDefault="00FE57D4" w:rsidP="00967107"/>
    <w:tbl>
      <w:tblPr>
        <w:tblStyle w:val="TableGrid"/>
        <w:tblpPr w:leftFromText="180" w:rightFromText="180" w:vertAnchor="text" w:horzAnchor="margin" w:tblpY="430"/>
        <w:tblW w:w="10525" w:type="dxa"/>
        <w:tblLayout w:type="fixed"/>
        <w:tblLook w:val="04A0" w:firstRow="1" w:lastRow="0" w:firstColumn="1" w:lastColumn="0" w:noHBand="0" w:noVBand="1"/>
      </w:tblPr>
      <w:tblGrid>
        <w:gridCol w:w="2965"/>
        <w:gridCol w:w="2430"/>
        <w:gridCol w:w="1170"/>
        <w:gridCol w:w="3960"/>
      </w:tblGrid>
      <w:tr w:rsidR="00FE57D4" w:rsidRPr="00D756B6" w14:paraId="05A15380" w14:textId="77777777" w:rsidTr="00417983">
        <w:tc>
          <w:tcPr>
            <w:tcW w:w="2965" w:type="dxa"/>
            <w:tcBorders>
              <w:top w:val="single" w:sz="12" w:space="0" w:color="auto"/>
              <w:left w:val="single" w:sz="12" w:space="0" w:color="auto"/>
              <w:bottom w:val="thinThickThinSmallGap" w:sz="18" w:space="0" w:color="auto"/>
              <w:right w:val="single" w:sz="4" w:space="0" w:color="BFBFBF" w:themeColor="background1" w:themeShade="BF"/>
            </w:tcBorders>
            <w:shd w:val="clear" w:color="auto" w:fill="ECECEC"/>
          </w:tcPr>
          <w:p w14:paraId="1D1D754B" w14:textId="77777777" w:rsidR="00FE57D4" w:rsidRPr="003932AD" w:rsidRDefault="00FE57D4" w:rsidP="00417983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b/>
                <w:bCs/>
                <w:noProof/>
                <w:sz w:val="18"/>
                <w:szCs w:val="18"/>
              </w:rPr>
            </w:pPr>
            <w:r w:rsidRPr="00E25603">
              <w:rPr>
                <w:rFonts w:ascii="Segoe UI" w:eastAsia="Segoe UI" w:hAnsi="Segoe UI" w:cs="Segoe UI"/>
                <w:noProof/>
                <w:sz w:val="14"/>
                <w:szCs w:val="14"/>
              </w:rPr>
              <w:drawing>
                <wp:inline distT="0" distB="0" distL="0" distR="0" wp14:anchorId="1C9195C5" wp14:editId="182B75C5">
                  <wp:extent cx="1671144" cy="480082"/>
                  <wp:effectExtent l="0" t="0" r="5715" b="0"/>
                  <wp:docPr id="394751394" name="Picture 39475139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751394" name="Picture 394751394" descr="Graphical user interface, application, Teams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967" cy="48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Segoe UI" w:hAnsi="Segoe UI" w:cs="Segoe UI"/>
                <w:noProof/>
                <w:sz w:val="14"/>
                <w:szCs w:val="14"/>
              </w:rPr>
              <w:t>Announcement</w:t>
            </w:r>
          </w:p>
        </w:tc>
        <w:tc>
          <w:tcPr>
            <w:tcW w:w="7560" w:type="dxa"/>
            <w:gridSpan w:val="3"/>
            <w:tcBorders>
              <w:top w:val="single" w:sz="12" w:space="0" w:color="auto"/>
              <w:left w:val="single" w:sz="4" w:space="0" w:color="BFBFBF" w:themeColor="background1" w:themeShade="BF"/>
              <w:bottom w:val="thinThickThinSmallGap" w:sz="18" w:space="0" w:color="auto"/>
              <w:right w:val="single" w:sz="12" w:space="0" w:color="auto"/>
            </w:tcBorders>
            <w:shd w:val="clear" w:color="auto" w:fill="ECECEC"/>
          </w:tcPr>
          <w:p w14:paraId="0E29917F" w14:textId="77777777" w:rsidR="00FE57D4" w:rsidRPr="008E7E16" w:rsidRDefault="00FE57D4" w:rsidP="00417983">
            <w:pPr>
              <w:pStyle w:val="Heading2"/>
            </w:pPr>
            <w:r>
              <w:t>Announcement</w:t>
            </w:r>
          </w:p>
          <w:p w14:paraId="6BBF610B" w14:textId="77777777" w:rsidR="00FE57D4" w:rsidRDefault="00FE57D4" w:rsidP="00417983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Highlights</w:t>
            </w:r>
            <w:r w:rsidRPr="00D756B6">
              <w:rPr>
                <w:rFonts w:ascii="Segoe UI" w:eastAsia="Segoe UI" w:hAnsi="Segoe UI" w:cs="Segoe UI"/>
                <w:sz w:val="18"/>
                <w:szCs w:val="18"/>
              </w:rPr>
              <w:t xml:space="preserve"> reports and studies that are relevant to the product—either recognizing Microsoft or conveying industry insights. </w:t>
            </w:r>
          </w:p>
          <w:p w14:paraId="27FACDC5" w14:textId="77777777" w:rsidR="00FE57D4" w:rsidRDefault="00FE57D4">
            <w:pPr>
              <w:pStyle w:val="NoSpacing"/>
              <w:numPr>
                <w:ilvl w:val="0"/>
                <w:numId w:val="1"/>
              </w:numPr>
              <w:spacing w:before="100"/>
              <w:ind w:left="347" w:right="360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Supports only one CTA.</w:t>
            </w:r>
          </w:p>
          <w:p w14:paraId="5BB4D243" w14:textId="77777777" w:rsidR="00FE57D4" w:rsidRDefault="00FE57D4">
            <w:pPr>
              <w:pStyle w:val="NoSpacing"/>
              <w:numPr>
                <w:ilvl w:val="0"/>
                <w:numId w:val="1"/>
              </w:numPr>
              <w:spacing w:before="100"/>
              <w:ind w:left="347" w:right="360" w:hanging="180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Typically requires</w:t>
            </w:r>
            <w:r w:rsidRPr="00D756B6">
              <w:rPr>
                <w:rFonts w:ascii="Segoe UI" w:eastAsia="Segoe UI" w:hAnsi="Segoe UI" w:cs="Segoe UI"/>
                <w:sz w:val="18"/>
                <w:szCs w:val="18"/>
              </w:rPr>
              <w:t xml:space="preserve"> approval </w:t>
            </w:r>
            <w:r>
              <w:rPr>
                <w:rFonts w:ascii="Segoe UI" w:eastAsia="Segoe UI" w:hAnsi="Segoe UI" w:cs="Segoe UI"/>
                <w:sz w:val="18"/>
                <w:szCs w:val="18"/>
              </w:rPr>
              <w:t>by</w:t>
            </w:r>
            <w:r w:rsidRPr="00D756B6">
              <w:rPr>
                <w:rFonts w:ascii="Segoe UI" w:eastAsia="Segoe UI" w:hAnsi="Segoe UI" w:cs="Segoe UI"/>
                <w:sz w:val="18"/>
                <w:szCs w:val="18"/>
              </w:rPr>
              <w:t xml:space="preserve"> analyst.</w:t>
            </w:r>
          </w:p>
          <w:p w14:paraId="42F32A0F" w14:textId="77777777" w:rsidR="00FE57D4" w:rsidRPr="00D756B6" w:rsidRDefault="00FE57D4" w:rsidP="00417983">
            <w:pPr>
              <w:pStyle w:val="NoSpacing"/>
              <w:spacing w:before="100"/>
              <w:ind w:right="360"/>
              <w:rPr>
                <w:rFonts w:ascii="Segoe UI" w:eastAsia="Segoe UI" w:hAnsi="Segoe UI" w:cs="Segoe UI"/>
                <w:sz w:val="18"/>
                <w:szCs w:val="18"/>
              </w:rPr>
            </w:pPr>
          </w:p>
        </w:tc>
      </w:tr>
      <w:tr w:rsidR="00FE57D4" w:rsidRPr="00902BA7" w14:paraId="7F88A23D" w14:textId="77777777" w:rsidTr="00417983">
        <w:tc>
          <w:tcPr>
            <w:tcW w:w="2965" w:type="dxa"/>
            <w:shd w:val="clear" w:color="auto" w:fill="D9E2F3" w:themeFill="accent1" w:themeFillTint="33"/>
            <w:vAlign w:val="center"/>
          </w:tcPr>
          <w:p w14:paraId="190D0502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H</w:t>
            </w: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eadline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*</w:t>
            </w:r>
          </w:p>
          <w:p w14:paraId="2385D759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&lt;55 characters</w:t>
            </w:r>
            <w:r w:rsidRPr="00A36424">
              <w:rPr>
                <w:rFonts w:ascii="Segoe UI" w:eastAsia="Segoe UI" w:hAnsi="Segoe UI" w:cs="Segoe UI"/>
                <w:sz w:val="18"/>
                <w:szCs w:val="18"/>
              </w:rPr>
              <w:t xml:space="preserve"> </w:t>
            </w:r>
          </w:p>
          <w:p w14:paraId="60A33EF5" w14:textId="77777777" w:rsidR="00FE57D4" w:rsidRPr="00A3642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(47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3"/>
            <w:vAlign w:val="center"/>
          </w:tcPr>
          <w:p w14:paraId="71B31DBC" w14:textId="3CF8CEFD" w:rsidR="00FE57D4" w:rsidRPr="00AC34F6" w:rsidRDefault="00AC34F6" w:rsidP="00AC34F6">
            <w:pPr>
              <w:rPr>
                <w:rFonts w:ascii="Segoe UI" w:hAnsi="Segoe UI" w:cs="Segoe UI"/>
              </w:rPr>
            </w:pPr>
            <w:r w:rsidRPr="00AC34F6">
              <w:rPr>
                <w:rFonts w:ascii="Segoe UI" w:hAnsi="Segoe UI" w:cs="Segoe UI"/>
              </w:rPr>
              <w:t>Explore the Power Virtual Agents Community</w:t>
            </w:r>
          </w:p>
        </w:tc>
      </w:tr>
      <w:tr w:rsidR="00FE57D4" w:rsidRPr="00902BA7" w14:paraId="131AD07E" w14:textId="77777777" w:rsidTr="00417983">
        <w:tc>
          <w:tcPr>
            <w:tcW w:w="2965" w:type="dxa"/>
            <w:shd w:val="clear" w:color="auto" w:fill="D9E2F3" w:themeFill="accent1" w:themeFillTint="33"/>
          </w:tcPr>
          <w:p w14:paraId="37C5028F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Body copy*</w:t>
            </w:r>
          </w:p>
          <w:p w14:paraId="1C00004B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sz w:val="18"/>
                <w:szCs w:val="18"/>
              </w:rPr>
              <w:t>&lt;120 characters</w:t>
            </w:r>
          </w:p>
          <w:p w14:paraId="4717F6A4" w14:textId="77777777" w:rsidR="00FE57D4" w:rsidRPr="00FA143F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(105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7560" w:type="dxa"/>
            <w:gridSpan w:val="3"/>
            <w:vAlign w:val="center"/>
          </w:tcPr>
          <w:p w14:paraId="7D5DD0A9" w14:textId="292BC0E8" w:rsidR="00FE57D4" w:rsidRPr="00AC34F6" w:rsidRDefault="00AC34F6" w:rsidP="00AC34F6">
            <w:pPr>
              <w:rPr>
                <w:rFonts w:ascii="Segoe UI" w:hAnsi="Segoe UI" w:cs="Segoe UI"/>
              </w:rPr>
            </w:pPr>
            <w:r w:rsidRPr="00AC34F6">
              <w:rPr>
                <w:rFonts w:ascii="Segoe UI" w:hAnsi="Segoe UI" w:cs="Segoe UI"/>
              </w:rPr>
              <w:t>Get answers and tips on using Power Virtual Agents directly from other users.</w:t>
            </w:r>
          </w:p>
        </w:tc>
      </w:tr>
      <w:tr w:rsidR="00FE57D4" w:rsidRPr="00DC55D0" w14:paraId="4043D091" w14:textId="77777777" w:rsidTr="00417983">
        <w:tc>
          <w:tcPr>
            <w:tcW w:w="2965" w:type="dxa"/>
            <w:shd w:val="clear" w:color="auto" w:fill="D9E2F3" w:themeFill="accent1" w:themeFillTint="33"/>
            <w:vAlign w:val="center"/>
          </w:tcPr>
          <w:p w14:paraId="06BD373C" w14:textId="77777777" w:rsidR="00FE57D4" w:rsidRPr="00A3642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1*</w:t>
            </w:r>
          </w:p>
          <w:p w14:paraId="23FCBAE3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&lt;26</w:t>
            </w: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A36424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319A51E2" w14:textId="77777777" w:rsidR="00FE57D4" w:rsidRPr="00A3642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430" w:type="dxa"/>
            <w:vAlign w:val="center"/>
          </w:tcPr>
          <w:p w14:paraId="08442685" w14:textId="23177324" w:rsidR="00FE57D4" w:rsidRPr="006022B2" w:rsidRDefault="00AC34F6" w:rsidP="00417983">
            <w:pPr>
              <w:pStyle w:val="NoSpacing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Visit community</w:t>
            </w:r>
          </w:p>
        </w:tc>
        <w:tc>
          <w:tcPr>
            <w:tcW w:w="1170" w:type="dxa"/>
            <w:shd w:val="clear" w:color="auto" w:fill="D9E2F3" w:themeFill="accent1" w:themeFillTint="33"/>
            <w:vAlign w:val="center"/>
          </w:tcPr>
          <w:p w14:paraId="39866082" w14:textId="77777777" w:rsidR="00FE57D4" w:rsidRPr="001A6CFD" w:rsidRDefault="00FE57D4" w:rsidP="00417983">
            <w:pPr>
              <w:pStyle w:val="NoSpacing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L*</w:t>
            </w:r>
          </w:p>
        </w:tc>
        <w:tc>
          <w:tcPr>
            <w:tcW w:w="3960" w:type="dxa"/>
            <w:vAlign w:val="center"/>
          </w:tcPr>
          <w:p w14:paraId="73312ACC" w14:textId="197074E3" w:rsidR="00FE57D4" w:rsidRPr="00DC55D0" w:rsidRDefault="00AC34F6" w:rsidP="00417983">
            <w:pPr>
              <w:pStyle w:val="NoSpacing"/>
              <w:rPr>
                <w:rFonts w:ascii="Segoe UI" w:eastAsia="Segoe UI" w:hAnsi="Segoe UI" w:cs="Segoe UI"/>
                <w:sz w:val="16"/>
                <w:szCs w:val="16"/>
              </w:rPr>
            </w:pPr>
            <w:r w:rsidRPr="00AC34F6">
              <w:rPr>
                <w:rFonts w:ascii="Segoe UI" w:eastAsia="Segoe UI" w:hAnsi="Segoe UI" w:cs="Segoe UI"/>
                <w:sz w:val="16"/>
                <w:szCs w:val="16"/>
              </w:rPr>
              <w:t>https://powerusers.microsoft.com/t5/Forums/ct-p/pva_forums</w:t>
            </w:r>
          </w:p>
        </w:tc>
      </w:tr>
      <w:tr w:rsidR="001B5FA0" w:rsidRPr="00DC55D0" w14:paraId="450ECBF1" w14:textId="77777777" w:rsidTr="009303FB">
        <w:trPr>
          <w:ins w:id="72" w:author="Cristina Estrada-Eligio (REVEL INC)" w:date="2023-02-07T15:54:00Z"/>
        </w:trPr>
        <w:tc>
          <w:tcPr>
            <w:tcW w:w="2965" w:type="dxa"/>
            <w:shd w:val="clear" w:color="auto" w:fill="D9E2F3" w:themeFill="accent1" w:themeFillTint="33"/>
            <w:vAlign w:val="center"/>
          </w:tcPr>
          <w:p w14:paraId="5EF97B75" w14:textId="049FDFFF" w:rsidR="001B5FA0" w:rsidRPr="00A36424" w:rsidRDefault="001B5FA0" w:rsidP="00417983">
            <w:pPr>
              <w:pStyle w:val="NoSpacing"/>
              <w:ind w:left="52"/>
              <w:rPr>
                <w:ins w:id="73" w:author="Cristina Estrada-Eligio (REVEL INC)" w:date="2023-02-07T15:54:00Z"/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ins w:id="74" w:author="Cristina Estrada-Eligio (REVEL INC)" w:date="2023-02-07T15:54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3"/>
            <w:vAlign w:val="center"/>
          </w:tcPr>
          <w:p w14:paraId="307CF6A4" w14:textId="77777777" w:rsidR="001B5FA0" w:rsidRPr="00AC34F6" w:rsidRDefault="001B5FA0" w:rsidP="00417983">
            <w:pPr>
              <w:pStyle w:val="NoSpacing"/>
              <w:rPr>
                <w:ins w:id="75" w:author="Cristina Estrada-Eligio (REVEL INC)" w:date="2023-02-07T15:54:00Z"/>
                <w:rFonts w:ascii="Segoe UI" w:eastAsia="Segoe UI" w:hAnsi="Segoe UI" w:cs="Segoe UI"/>
                <w:sz w:val="16"/>
                <w:szCs w:val="16"/>
              </w:rPr>
            </w:pPr>
          </w:p>
        </w:tc>
      </w:tr>
      <w:tr w:rsidR="00FE57D4" w:rsidRPr="00DC55D0" w14:paraId="580A41F7" w14:textId="77777777" w:rsidTr="00417983">
        <w:tc>
          <w:tcPr>
            <w:tcW w:w="2965" w:type="dxa"/>
            <w:shd w:val="clear" w:color="auto" w:fill="D9E2F3" w:themeFill="accent1" w:themeFillTint="33"/>
            <w:vAlign w:val="center"/>
          </w:tcPr>
          <w:p w14:paraId="04A51948" w14:textId="77777777" w:rsidR="00FE57D4" w:rsidRPr="00A3642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2</w:t>
            </w:r>
          </w:p>
          <w:p w14:paraId="4CC78106" w14:textId="77777777" w:rsidR="00FE57D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bCs/>
                <w:sz w:val="18"/>
                <w:szCs w:val="18"/>
              </w:rPr>
              <w:t>&lt;26</w:t>
            </w: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 xml:space="preserve"> </w:t>
            </w:r>
            <w:r w:rsidRPr="00A36424">
              <w:rPr>
                <w:rFonts w:ascii="Segoe UI" w:eastAsia="Segoe UI" w:hAnsi="Segoe UI" w:cs="Segoe UI"/>
                <w:bCs/>
                <w:sz w:val="18"/>
                <w:szCs w:val="18"/>
              </w:rPr>
              <w:t xml:space="preserve">characters </w:t>
            </w:r>
          </w:p>
          <w:p w14:paraId="1CADA0EB" w14:textId="77777777" w:rsidR="00FE57D4" w:rsidRPr="00A36424" w:rsidRDefault="00FE57D4" w:rsidP="00417983">
            <w:pPr>
              <w:pStyle w:val="NoSpacing"/>
              <w:ind w:left="52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>(22</w:t>
            </w:r>
            <w:r w:rsidRPr="006C693E">
              <w:rPr>
                <w:rFonts w:ascii="Segoe UI" w:eastAsia="Segoe UI" w:hAnsi="Segoe UI" w:cs="Segoe UI"/>
                <w:color w:val="808080" w:themeColor="background1" w:themeShade="80"/>
                <w:sz w:val="16"/>
                <w:szCs w:val="16"/>
              </w:rPr>
              <w:t xml:space="preserve"> w/o)</w:t>
            </w:r>
          </w:p>
        </w:tc>
        <w:tc>
          <w:tcPr>
            <w:tcW w:w="2430" w:type="dxa"/>
            <w:vAlign w:val="center"/>
          </w:tcPr>
          <w:p w14:paraId="4C0313C3" w14:textId="77777777" w:rsidR="00FE57D4" w:rsidRPr="006022B2" w:rsidRDefault="00FE57D4" w:rsidP="00417983">
            <w:pPr>
              <w:pStyle w:val="NoSpacing"/>
              <w:rPr>
                <w:rFonts w:ascii="Segoe UI" w:hAnsi="Segoe UI" w:cs="Segoe UI"/>
              </w:rPr>
            </w:pPr>
          </w:p>
        </w:tc>
        <w:tc>
          <w:tcPr>
            <w:tcW w:w="1170" w:type="dxa"/>
            <w:shd w:val="clear" w:color="auto" w:fill="D9E2F3" w:themeFill="accent1" w:themeFillTint="33"/>
            <w:vAlign w:val="center"/>
          </w:tcPr>
          <w:p w14:paraId="2D1A091E" w14:textId="77777777" w:rsidR="00FE57D4" w:rsidRPr="00A36424" w:rsidRDefault="00FE57D4" w:rsidP="00417983">
            <w:pPr>
              <w:pStyle w:val="NoSpacing"/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r w:rsidRPr="00A36424"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CTA UR</w:t>
            </w:r>
            <w:r>
              <w:rPr>
                <w:rFonts w:ascii="Segoe UI" w:eastAsia="Segoe UI" w:hAnsi="Segoe UI" w:cs="Segoe UI"/>
                <w:b/>
                <w:bCs/>
                <w:sz w:val="18"/>
                <w:szCs w:val="18"/>
              </w:rPr>
              <w:t>L*</w:t>
            </w:r>
          </w:p>
        </w:tc>
        <w:tc>
          <w:tcPr>
            <w:tcW w:w="3960" w:type="dxa"/>
            <w:vAlign w:val="center"/>
          </w:tcPr>
          <w:p w14:paraId="5ADC7F3E" w14:textId="77777777" w:rsidR="00FE57D4" w:rsidRPr="00DC55D0" w:rsidRDefault="00FE57D4" w:rsidP="00417983">
            <w:pPr>
              <w:pStyle w:val="NoSpacing"/>
              <w:rPr>
                <w:rFonts w:ascii="Segoe UI" w:eastAsia="Segoe UI" w:hAnsi="Segoe UI" w:cs="Segoe UI"/>
                <w:sz w:val="16"/>
                <w:szCs w:val="16"/>
              </w:rPr>
            </w:pPr>
          </w:p>
        </w:tc>
      </w:tr>
      <w:tr w:rsidR="001B5FA0" w:rsidRPr="00DC55D0" w14:paraId="4E094C2E" w14:textId="77777777" w:rsidTr="002944E9">
        <w:trPr>
          <w:ins w:id="76" w:author="Cristina Estrada-Eligio (REVEL INC)" w:date="2023-02-07T15:54:00Z"/>
        </w:trPr>
        <w:tc>
          <w:tcPr>
            <w:tcW w:w="2965" w:type="dxa"/>
            <w:shd w:val="clear" w:color="auto" w:fill="D9E2F3" w:themeFill="accent1" w:themeFillTint="33"/>
            <w:vAlign w:val="center"/>
          </w:tcPr>
          <w:p w14:paraId="4CC6567D" w14:textId="56E91A02" w:rsidR="001B5FA0" w:rsidRPr="00A36424" w:rsidRDefault="001B5FA0" w:rsidP="00417983">
            <w:pPr>
              <w:pStyle w:val="NoSpacing"/>
              <w:ind w:left="52"/>
              <w:rPr>
                <w:ins w:id="77" w:author="Cristina Estrada-Eligio (REVEL INC)" w:date="2023-02-07T15:54:00Z"/>
                <w:rFonts w:ascii="Segoe UI" w:eastAsia="Segoe UI" w:hAnsi="Segoe UI" w:cs="Segoe UI"/>
                <w:b/>
                <w:bCs/>
                <w:sz w:val="18"/>
                <w:szCs w:val="18"/>
              </w:rPr>
            </w:pPr>
            <w:ins w:id="78" w:author="Cristina Estrada-Eligio (REVEL INC)" w:date="2023-02-07T15:54:00Z">
              <w:r w:rsidRPr="00930A8F">
                <w:rPr>
                  <w:rStyle w:val="Hyperlink"/>
                  <w:rFonts w:ascii="Segoe UI" w:hAnsi="Segoe UI" w:cs="Segoe UI"/>
                  <w:b/>
                  <w:bCs/>
                  <w:sz w:val="18"/>
                  <w:szCs w:val="18"/>
                </w:rPr>
                <w:t>Aria Label 1:</w:t>
              </w:r>
            </w:ins>
          </w:p>
        </w:tc>
        <w:tc>
          <w:tcPr>
            <w:tcW w:w="7560" w:type="dxa"/>
            <w:gridSpan w:val="3"/>
            <w:vAlign w:val="center"/>
          </w:tcPr>
          <w:p w14:paraId="25B93A96" w14:textId="77777777" w:rsidR="001B5FA0" w:rsidRPr="00DC55D0" w:rsidRDefault="001B5FA0" w:rsidP="00417983">
            <w:pPr>
              <w:pStyle w:val="NoSpacing"/>
              <w:rPr>
                <w:ins w:id="79" w:author="Cristina Estrada-Eligio (REVEL INC)" w:date="2023-02-07T15:54:00Z"/>
                <w:rFonts w:ascii="Segoe UI" w:eastAsia="Segoe UI" w:hAnsi="Segoe UI" w:cs="Segoe UI"/>
                <w:sz w:val="16"/>
                <w:szCs w:val="16"/>
              </w:rPr>
            </w:pPr>
          </w:p>
        </w:tc>
      </w:tr>
    </w:tbl>
    <w:p w14:paraId="2D7F8F2D" w14:textId="11A48485" w:rsidR="00FE57D4" w:rsidRDefault="00FE57D4" w:rsidP="00967107"/>
    <w:sectPr w:rsidR="00FE57D4" w:rsidSect="009C40D2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7391E" w14:textId="77777777" w:rsidR="008203BA" w:rsidRDefault="008203BA" w:rsidP="0076568B">
      <w:r>
        <w:separator/>
      </w:r>
    </w:p>
  </w:endnote>
  <w:endnote w:type="continuationSeparator" w:id="0">
    <w:p w14:paraId="0C6EE15C" w14:textId="77777777" w:rsidR="008203BA" w:rsidRDefault="008203BA" w:rsidP="0076568B">
      <w:r>
        <w:continuationSeparator/>
      </w:r>
    </w:p>
  </w:endnote>
  <w:endnote w:type="continuationNotice" w:id="1">
    <w:p w14:paraId="63365DA2" w14:textId="77777777" w:rsidR="008203BA" w:rsidRDefault="008203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A97C7" w14:textId="77777777" w:rsidR="006E5421" w:rsidRDefault="006E54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5580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AB61D6" w14:textId="18F8CF1D" w:rsidR="00DA686D" w:rsidRDefault="00DA68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771B41" w14:textId="77777777" w:rsidR="00866680" w:rsidRDefault="008666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3507B" w14:textId="77777777" w:rsidR="006E5421" w:rsidRDefault="006E54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C3AE3" w14:textId="77777777" w:rsidR="008203BA" w:rsidRDefault="008203BA" w:rsidP="0076568B">
      <w:r>
        <w:separator/>
      </w:r>
    </w:p>
  </w:footnote>
  <w:footnote w:type="continuationSeparator" w:id="0">
    <w:p w14:paraId="1B8E8240" w14:textId="77777777" w:rsidR="008203BA" w:rsidRDefault="008203BA" w:rsidP="0076568B">
      <w:r>
        <w:continuationSeparator/>
      </w:r>
    </w:p>
  </w:footnote>
  <w:footnote w:type="continuationNotice" w:id="1">
    <w:p w14:paraId="186F017F" w14:textId="77777777" w:rsidR="008203BA" w:rsidRDefault="008203B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128B" w14:textId="77777777" w:rsidR="006E5421" w:rsidRDefault="006E54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5890F" w14:textId="3F0DC318" w:rsidR="00082B80" w:rsidRPr="00BA3774" w:rsidRDefault="00082B80" w:rsidP="00082B80">
    <w:pPr>
      <w:jc w:val="right"/>
      <w:rPr>
        <w:rFonts w:ascii="Segoe UI" w:hAnsi="Segoe UI" w:cs="Segoe UI"/>
        <w:b/>
        <w:bCs/>
      </w:rPr>
    </w:pPr>
    <w:r w:rsidRPr="00BA3774">
      <w:rPr>
        <w:rFonts w:ascii="Segoe UI" w:hAnsi="Segoe UI" w:cs="Segoe UI"/>
        <w:b/>
        <w:bCs/>
      </w:rPr>
      <w:t xml:space="preserve">Last updated: </w:t>
    </w:r>
    <w:r w:rsidR="00180830">
      <w:rPr>
        <w:rFonts w:ascii="Segoe UI" w:hAnsi="Segoe UI" w:cs="Segoe UI"/>
      </w:rPr>
      <w:t>5-23</w:t>
    </w:r>
    <w:r w:rsidRPr="00BA3774">
      <w:rPr>
        <w:rFonts w:ascii="Segoe UI" w:hAnsi="Segoe UI" w:cs="Segoe UI"/>
      </w:rPr>
      <w:t>-202</w:t>
    </w:r>
    <w:r>
      <w:rPr>
        <w:rFonts w:ascii="Segoe UI" w:hAnsi="Segoe UI" w:cs="Segoe UI"/>
      </w:rPr>
      <w:t>3</w:t>
    </w:r>
  </w:p>
  <w:p w14:paraId="74C7C615" w14:textId="2BEE2D40" w:rsidR="00082B80" w:rsidRDefault="00082B80" w:rsidP="00082B80">
    <w:pPr>
      <w:jc w:val="right"/>
      <w:rPr>
        <w:ins w:id="80" w:author="USER" w:date="2023-08-11T22:38:00Z"/>
        <w:rFonts w:ascii="Segoe UI" w:hAnsi="Segoe UI" w:cs="Segoe UI"/>
      </w:rPr>
    </w:pPr>
    <w:r w:rsidRPr="00BA3774">
      <w:rPr>
        <w:rFonts w:ascii="Segoe UI" w:hAnsi="Segoe UI" w:cs="Segoe UI"/>
        <w:b/>
        <w:bCs/>
      </w:rPr>
      <w:t xml:space="preserve">By: </w:t>
    </w:r>
    <w:r w:rsidR="00180830">
      <w:rPr>
        <w:rFonts w:ascii="Segoe UI" w:hAnsi="Segoe UI" w:cs="Segoe UI"/>
      </w:rPr>
      <w:t>Stephanie Thomas</w:t>
    </w:r>
  </w:p>
  <w:p w14:paraId="3D7B7DA3" w14:textId="77777777" w:rsidR="00E242A2" w:rsidRDefault="00E242A2" w:rsidP="00082B80">
    <w:pPr>
      <w:jc w:val="right"/>
      <w:rPr>
        <w:ins w:id="81" w:author="USER" w:date="2023-08-11T22:38:00Z"/>
        <w:rFonts w:ascii="Segoe UI" w:hAnsi="Segoe UI" w:cs="Segoe UI"/>
      </w:rPr>
    </w:pPr>
  </w:p>
  <w:p w14:paraId="08F4ACD7" w14:textId="567E26DD" w:rsidR="00E242A2" w:rsidRDefault="00E242A2" w:rsidP="00E242A2">
    <w:pPr>
      <w:rPr>
        <w:ins w:id="82" w:author="USER" w:date="2023-08-11T22:38:00Z"/>
        <w:rFonts w:ascii="Segoe UI" w:eastAsiaTheme="majorEastAsia" w:hAnsi="Segoe UI" w:cstheme="majorBidi"/>
        <w:b/>
      </w:rPr>
    </w:pPr>
    <w:ins w:id="83" w:author="USER" w:date="2023-08-11T22:38:00Z">
      <w:r>
        <w:rPr>
          <w:rFonts w:ascii="Segoe UI" w:eastAsiaTheme="majorEastAsia" w:hAnsi="Segoe UI" w:cstheme="majorBidi"/>
          <w:b/>
        </w:rPr>
        <w:t xml:space="preserve">url :   </w:t>
      </w:r>
    </w:ins>
    <w:ins w:id="84" w:author="USER" w:date="2023-08-11T22:47:00Z">
      <w:r w:rsidR="006E5421" w:rsidRPr="006E5421">
        <w:rPr>
          <w:rFonts w:ascii="Segoe UI" w:eastAsiaTheme="majorEastAsia" w:hAnsi="Segoe UI" w:cstheme="majorBidi"/>
          <w:b/>
        </w:rPr>
        <w:t>https://powervirtualagents.microsoft.com/en-us/demo/</w:t>
      </w:r>
    </w:ins>
  </w:p>
  <w:p w14:paraId="532AEF41" w14:textId="77777777" w:rsidR="00E242A2" w:rsidRPr="00BA3774" w:rsidRDefault="00E242A2" w:rsidP="00082B80">
    <w:pPr>
      <w:jc w:val="right"/>
      <w:rPr>
        <w:rFonts w:ascii="Segoe UI" w:hAnsi="Segoe UI" w:cs="Segoe UI"/>
        <w:b/>
        <w:bCs/>
      </w:rPr>
    </w:pPr>
  </w:p>
  <w:p w14:paraId="1AD46102" w14:textId="1ECBA0D3" w:rsidR="003A5E37" w:rsidRPr="00082B80" w:rsidRDefault="003A5E37" w:rsidP="00082B8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7343F" w14:textId="77777777" w:rsidR="006E5421" w:rsidRDefault="006E5421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74938"/>
    <w:multiLevelType w:val="hybridMultilevel"/>
    <w:tmpl w:val="71821E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3FF4B3C"/>
    <w:multiLevelType w:val="hybridMultilevel"/>
    <w:tmpl w:val="07467BB2"/>
    <w:lvl w:ilvl="0" w:tplc="DF78983A">
      <w:start w:val="1"/>
      <w:numFmt w:val="bullet"/>
      <w:lvlText w:val=""/>
      <w:lvlJc w:val="left"/>
      <w:pPr>
        <w:ind w:left="886" w:hanging="360"/>
      </w:pPr>
      <w:rPr>
        <w:rFonts w:ascii="Symbol" w:hAnsi="Symbol" w:hint="default"/>
        <w:sz w:val="14"/>
        <w:szCs w:val="14"/>
      </w:rPr>
    </w:lvl>
    <w:lvl w:ilvl="1" w:tplc="04090003" w:tentative="1">
      <w:start w:val="1"/>
      <w:numFmt w:val="bullet"/>
      <w:lvlText w:val="o"/>
      <w:lvlJc w:val="left"/>
      <w:pPr>
        <w:ind w:left="1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6" w:hanging="360"/>
      </w:pPr>
      <w:rPr>
        <w:rFonts w:ascii="Wingdings" w:hAnsi="Wingdings" w:hint="default"/>
      </w:rPr>
    </w:lvl>
  </w:abstractNum>
  <w:abstractNum w:abstractNumId="2" w15:restartNumberingAfterBreak="0">
    <w:nsid w:val="774E4B23"/>
    <w:multiLevelType w:val="multilevel"/>
    <w:tmpl w:val="A03475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5967686">
    <w:abstractNumId w:val="0"/>
  </w:num>
  <w:num w:numId="2" w16cid:durableId="1201085607">
    <w:abstractNumId w:val="1"/>
  </w:num>
  <w:num w:numId="3" w16cid:durableId="1779910095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">
    <w15:presenceInfo w15:providerId="None" w15:userId="USER"/>
  </w15:person>
  <w15:person w15:author="Stephanie Thomas (REVEL INC)">
    <w15:presenceInfo w15:providerId="AD" w15:userId="S::v-stethomas@microsoft.com::72c3d5a4-9af5-45a3-bd44-3f4c6b27dd25"/>
  </w15:person>
  <w15:person w15:author="Cristina Estrada-Eligio (REVEL INC)">
    <w15:presenceInfo w15:providerId="AD" w15:userId="S::v-cristinaes@microsoft.com::cd0f45e5-c5cb-4510-8e99-44d4ef0f525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oNotTrackFormatting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239"/>
    <w:rsid w:val="000002A9"/>
    <w:rsid w:val="000003CB"/>
    <w:rsid w:val="000008BF"/>
    <w:rsid w:val="00001482"/>
    <w:rsid w:val="00001D84"/>
    <w:rsid w:val="00002515"/>
    <w:rsid w:val="00002918"/>
    <w:rsid w:val="00003FD5"/>
    <w:rsid w:val="00004A16"/>
    <w:rsid w:val="00004BBC"/>
    <w:rsid w:val="00004C27"/>
    <w:rsid w:val="00004E9B"/>
    <w:rsid w:val="00004F40"/>
    <w:rsid w:val="000052DC"/>
    <w:rsid w:val="0000578F"/>
    <w:rsid w:val="00005830"/>
    <w:rsid w:val="00007BAA"/>
    <w:rsid w:val="000105FE"/>
    <w:rsid w:val="0001069A"/>
    <w:rsid w:val="000111FB"/>
    <w:rsid w:val="00011535"/>
    <w:rsid w:val="0001156A"/>
    <w:rsid w:val="00012503"/>
    <w:rsid w:val="0001304F"/>
    <w:rsid w:val="00013C80"/>
    <w:rsid w:val="00013F2B"/>
    <w:rsid w:val="0001526D"/>
    <w:rsid w:val="00015A29"/>
    <w:rsid w:val="00015FC9"/>
    <w:rsid w:val="0001600C"/>
    <w:rsid w:val="0001609C"/>
    <w:rsid w:val="000164B1"/>
    <w:rsid w:val="0001674F"/>
    <w:rsid w:val="00017250"/>
    <w:rsid w:val="00017F42"/>
    <w:rsid w:val="000207A0"/>
    <w:rsid w:val="00020C8C"/>
    <w:rsid w:val="00020D6C"/>
    <w:rsid w:val="00022EF4"/>
    <w:rsid w:val="0002361D"/>
    <w:rsid w:val="000237A8"/>
    <w:rsid w:val="00024096"/>
    <w:rsid w:val="000245C0"/>
    <w:rsid w:val="00024BF4"/>
    <w:rsid w:val="00025615"/>
    <w:rsid w:val="00025B53"/>
    <w:rsid w:val="00025E5F"/>
    <w:rsid w:val="000260B2"/>
    <w:rsid w:val="0002610D"/>
    <w:rsid w:val="00026DD3"/>
    <w:rsid w:val="00027783"/>
    <w:rsid w:val="000304AB"/>
    <w:rsid w:val="000308A4"/>
    <w:rsid w:val="0003163A"/>
    <w:rsid w:val="00031E14"/>
    <w:rsid w:val="00032148"/>
    <w:rsid w:val="000323AE"/>
    <w:rsid w:val="00032455"/>
    <w:rsid w:val="00032FA5"/>
    <w:rsid w:val="000330BA"/>
    <w:rsid w:val="000337D2"/>
    <w:rsid w:val="00033885"/>
    <w:rsid w:val="00033CF2"/>
    <w:rsid w:val="0003459F"/>
    <w:rsid w:val="00034B9B"/>
    <w:rsid w:val="00034CFF"/>
    <w:rsid w:val="0003513C"/>
    <w:rsid w:val="00035226"/>
    <w:rsid w:val="00035320"/>
    <w:rsid w:val="000353E9"/>
    <w:rsid w:val="0003788E"/>
    <w:rsid w:val="00037DFB"/>
    <w:rsid w:val="000409FF"/>
    <w:rsid w:val="00040DC0"/>
    <w:rsid w:val="00040EC9"/>
    <w:rsid w:val="000420CA"/>
    <w:rsid w:val="00042308"/>
    <w:rsid w:val="0004230A"/>
    <w:rsid w:val="000424D6"/>
    <w:rsid w:val="00043A81"/>
    <w:rsid w:val="00043CFE"/>
    <w:rsid w:val="00044C57"/>
    <w:rsid w:val="00045BBA"/>
    <w:rsid w:val="000466F2"/>
    <w:rsid w:val="0004694D"/>
    <w:rsid w:val="00046A6F"/>
    <w:rsid w:val="00046B71"/>
    <w:rsid w:val="00047D15"/>
    <w:rsid w:val="00050DDD"/>
    <w:rsid w:val="0005173F"/>
    <w:rsid w:val="00051D75"/>
    <w:rsid w:val="0005299F"/>
    <w:rsid w:val="00053253"/>
    <w:rsid w:val="000539B7"/>
    <w:rsid w:val="00054003"/>
    <w:rsid w:val="0005405E"/>
    <w:rsid w:val="0005406C"/>
    <w:rsid w:val="0005467E"/>
    <w:rsid w:val="00054C29"/>
    <w:rsid w:val="00054DD5"/>
    <w:rsid w:val="00055F43"/>
    <w:rsid w:val="00056010"/>
    <w:rsid w:val="0005689A"/>
    <w:rsid w:val="0006077B"/>
    <w:rsid w:val="000613A6"/>
    <w:rsid w:val="00061EEE"/>
    <w:rsid w:val="000629A5"/>
    <w:rsid w:val="000630F4"/>
    <w:rsid w:val="00063815"/>
    <w:rsid w:val="000644AB"/>
    <w:rsid w:val="000645EB"/>
    <w:rsid w:val="00065067"/>
    <w:rsid w:val="0006537D"/>
    <w:rsid w:val="000656B3"/>
    <w:rsid w:val="0006584A"/>
    <w:rsid w:val="0006692B"/>
    <w:rsid w:val="00066D00"/>
    <w:rsid w:val="00067230"/>
    <w:rsid w:val="000701C2"/>
    <w:rsid w:val="000705BA"/>
    <w:rsid w:val="00070AA5"/>
    <w:rsid w:val="00070BF2"/>
    <w:rsid w:val="00070ED9"/>
    <w:rsid w:val="000717F0"/>
    <w:rsid w:val="000719E3"/>
    <w:rsid w:val="00074494"/>
    <w:rsid w:val="00074A93"/>
    <w:rsid w:val="00074E0E"/>
    <w:rsid w:val="000755E0"/>
    <w:rsid w:val="0007628A"/>
    <w:rsid w:val="000765A6"/>
    <w:rsid w:val="000768B5"/>
    <w:rsid w:val="00077082"/>
    <w:rsid w:val="0007730B"/>
    <w:rsid w:val="000775C6"/>
    <w:rsid w:val="00077738"/>
    <w:rsid w:val="000778A9"/>
    <w:rsid w:val="00077E72"/>
    <w:rsid w:val="0008002F"/>
    <w:rsid w:val="0008076D"/>
    <w:rsid w:val="00080AE0"/>
    <w:rsid w:val="0008169B"/>
    <w:rsid w:val="0008299A"/>
    <w:rsid w:val="00082B80"/>
    <w:rsid w:val="0008305F"/>
    <w:rsid w:val="000836B0"/>
    <w:rsid w:val="000839C4"/>
    <w:rsid w:val="00083D08"/>
    <w:rsid w:val="00083DE2"/>
    <w:rsid w:val="000840BC"/>
    <w:rsid w:val="00084CDB"/>
    <w:rsid w:val="00085B34"/>
    <w:rsid w:val="00085D92"/>
    <w:rsid w:val="00086029"/>
    <w:rsid w:val="00086B54"/>
    <w:rsid w:val="0008711B"/>
    <w:rsid w:val="000872EC"/>
    <w:rsid w:val="00087482"/>
    <w:rsid w:val="00087743"/>
    <w:rsid w:val="000902AD"/>
    <w:rsid w:val="00091BAD"/>
    <w:rsid w:val="000929D3"/>
    <w:rsid w:val="00092BCF"/>
    <w:rsid w:val="00092CC7"/>
    <w:rsid w:val="000931B3"/>
    <w:rsid w:val="00093EE6"/>
    <w:rsid w:val="000953FC"/>
    <w:rsid w:val="00096BE3"/>
    <w:rsid w:val="00096C07"/>
    <w:rsid w:val="000979FE"/>
    <w:rsid w:val="00097DBB"/>
    <w:rsid w:val="000A03DC"/>
    <w:rsid w:val="000A0B60"/>
    <w:rsid w:val="000A0E8D"/>
    <w:rsid w:val="000A164A"/>
    <w:rsid w:val="000A3750"/>
    <w:rsid w:val="000A3E0A"/>
    <w:rsid w:val="000A3F70"/>
    <w:rsid w:val="000A4B8B"/>
    <w:rsid w:val="000A4EF7"/>
    <w:rsid w:val="000A52D4"/>
    <w:rsid w:val="000A6326"/>
    <w:rsid w:val="000A6749"/>
    <w:rsid w:val="000A6901"/>
    <w:rsid w:val="000A7468"/>
    <w:rsid w:val="000A7594"/>
    <w:rsid w:val="000A773D"/>
    <w:rsid w:val="000A77F4"/>
    <w:rsid w:val="000B0E77"/>
    <w:rsid w:val="000B0E9B"/>
    <w:rsid w:val="000B16B1"/>
    <w:rsid w:val="000B26A5"/>
    <w:rsid w:val="000B2788"/>
    <w:rsid w:val="000B441B"/>
    <w:rsid w:val="000B47A6"/>
    <w:rsid w:val="000B4ADE"/>
    <w:rsid w:val="000B52F8"/>
    <w:rsid w:val="000B5506"/>
    <w:rsid w:val="000B56ED"/>
    <w:rsid w:val="000B57D7"/>
    <w:rsid w:val="000B658F"/>
    <w:rsid w:val="000B6BE1"/>
    <w:rsid w:val="000B73DC"/>
    <w:rsid w:val="000B789A"/>
    <w:rsid w:val="000B7E63"/>
    <w:rsid w:val="000C0966"/>
    <w:rsid w:val="000C0992"/>
    <w:rsid w:val="000C0BA9"/>
    <w:rsid w:val="000C0FF7"/>
    <w:rsid w:val="000C1825"/>
    <w:rsid w:val="000C205C"/>
    <w:rsid w:val="000C33AE"/>
    <w:rsid w:val="000C3904"/>
    <w:rsid w:val="000C4945"/>
    <w:rsid w:val="000C4C7D"/>
    <w:rsid w:val="000C4E6B"/>
    <w:rsid w:val="000C5178"/>
    <w:rsid w:val="000C526A"/>
    <w:rsid w:val="000C5640"/>
    <w:rsid w:val="000C62EB"/>
    <w:rsid w:val="000C6679"/>
    <w:rsid w:val="000C6917"/>
    <w:rsid w:val="000C6ED5"/>
    <w:rsid w:val="000C6FEF"/>
    <w:rsid w:val="000C7762"/>
    <w:rsid w:val="000C7A06"/>
    <w:rsid w:val="000D0980"/>
    <w:rsid w:val="000D11A3"/>
    <w:rsid w:val="000D121A"/>
    <w:rsid w:val="000D1AC1"/>
    <w:rsid w:val="000D1BA3"/>
    <w:rsid w:val="000D2119"/>
    <w:rsid w:val="000D2294"/>
    <w:rsid w:val="000D2CCA"/>
    <w:rsid w:val="000D569C"/>
    <w:rsid w:val="000D6A35"/>
    <w:rsid w:val="000D7084"/>
    <w:rsid w:val="000D7377"/>
    <w:rsid w:val="000E122A"/>
    <w:rsid w:val="000E17A6"/>
    <w:rsid w:val="000E3152"/>
    <w:rsid w:val="000E3EA6"/>
    <w:rsid w:val="000E4239"/>
    <w:rsid w:val="000E4667"/>
    <w:rsid w:val="000E58CD"/>
    <w:rsid w:val="000E5D88"/>
    <w:rsid w:val="000E69B7"/>
    <w:rsid w:val="000E7339"/>
    <w:rsid w:val="000F0429"/>
    <w:rsid w:val="000F08AC"/>
    <w:rsid w:val="000F1191"/>
    <w:rsid w:val="000F160A"/>
    <w:rsid w:val="000F19D8"/>
    <w:rsid w:val="000F1A5F"/>
    <w:rsid w:val="000F1D24"/>
    <w:rsid w:val="000F1EB6"/>
    <w:rsid w:val="000F261E"/>
    <w:rsid w:val="000F2928"/>
    <w:rsid w:val="000F2E9D"/>
    <w:rsid w:val="000F3251"/>
    <w:rsid w:val="000F42C0"/>
    <w:rsid w:val="000F587A"/>
    <w:rsid w:val="000F59C3"/>
    <w:rsid w:val="000F5F9D"/>
    <w:rsid w:val="000F6068"/>
    <w:rsid w:val="000F67CB"/>
    <w:rsid w:val="000F7466"/>
    <w:rsid w:val="000F7A5A"/>
    <w:rsid w:val="000F7B33"/>
    <w:rsid w:val="0010052A"/>
    <w:rsid w:val="00100885"/>
    <w:rsid w:val="001008D3"/>
    <w:rsid w:val="00101059"/>
    <w:rsid w:val="00101264"/>
    <w:rsid w:val="0010141C"/>
    <w:rsid w:val="0010144F"/>
    <w:rsid w:val="00101A1C"/>
    <w:rsid w:val="00101B91"/>
    <w:rsid w:val="00103030"/>
    <w:rsid w:val="001036C0"/>
    <w:rsid w:val="00103A2C"/>
    <w:rsid w:val="00103D56"/>
    <w:rsid w:val="00103DF8"/>
    <w:rsid w:val="00104404"/>
    <w:rsid w:val="00104512"/>
    <w:rsid w:val="001047BC"/>
    <w:rsid w:val="0010522D"/>
    <w:rsid w:val="00105371"/>
    <w:rsid w:val="00105DCD"/>
    <w:rsid w:val="00105F5D"/>
    <w:rsid w:val="001066BB"/>
    <w:rsid w:val="00106903"/>
    <w:rsid w:val="00106974"/>
    <w:rsid w:val="00106A88"/>
    <w:rsid w:val="00107347"/>
    <w:rsid w:val="0010792E"/>
    <w:rsid w:val="00107B5E"/>
    <w:rsid w:val="00111324"/>
    <w:rsid w:val="00111419"/>
    <w:rsid w:val="001115BA"/>
    <w:rsid w:val="001117C4"/>
    <w:rsid w:val="00111A62"/>
    <w:rsid w:val="001123F3"/>
    <w:rsid w:val="00112526"/>
    <w:rsid w:val="00112D9B"/>
    <w:rsid w:val="00112DCF"/>
    <w:rsid w:val="00112EC7"/>
    <w:rsid w:val="001130D3"/>
    <w:rsid w:val="0011314C"/>
    <w:rsid w:val="00113405"/>
    <w:rsid w:val="0011412F"/>
    <w:rsid w:val="001149E8"/>
    <w:rsid w:val="00115B34"/>
    <w:rsid w:val="00115DEC"/>
    <w:rsid w:val="00117507"/>
    <w:rsid w:val="001201DD"/>
    <w:rsid w:val="00120600"/>
    <w:rsid w:val="00120A3F"/>
    <w:rsid w:val="00121154"/>
    <w:rsid w:val="001212C7"/>
    <w:rsid w:val="00123016"/>
    <w:rsid w:val="0012331F"/>
    <w:rsid w:val="0012335E"/>
    <w:rsid w:val="00123C1B"/>
    <w:rsid w:val="00123DEE"/>
    <w:rsid w:val="001241E1"/>
    <w:rsid w:val="001248ED"/>
    <w:rsid w:val="00124A01"/>
    <w:rsid w:val="00124CD0"/>
    <w:rsid w:val="00125CC6"/>
    <w:rsid w:val="00125E63"/>
    <w:rsid w:val="00125EE8"/>
    <w:rsid w:val="0012604D"/>
    <w:rsid w:val="0012726A"/>
    <w:rsid w:val="00127C5F"/>
    <w:rsid w:val="00127D22"/>
    <w:rsid w:val="0013001A"/>
    <w:rsid w:val="00130113"/>
    <w:rsid w:val="0013176C"/>
    <w:rsid w:val="00132217"/>
    <w:rsid w:val="001323AD"/>
    <w:rsid w:val="0013379D"/>
    <w:rsid w:val="00133A04"/>
    <w:rsid w:val="0013486D"/>
    <w:rsid w:val="00134CB8"/>
    <w:rsid w:val="00134E5B"/>
    <w:rsid w:val="001358F4"/>
    <w:rsid w:val="00135D04"/>
    <w:rsid w:val="001361D3"/>
    <w:rsid w:val="001366BA"/>
    <w:rsid w:val="00140CD6"/>
    <w:rsid w:val="00140CFC"/>
    <w:rsid w:val="00140DAE"/>
    <w:rsid w:val="00140EFD"/>
    <w:rsid w:val="00141476"/>
    <w:rsid w:val="00142B37"/>
    <w:rsid w:val="00142B9D"/>
    <w:rsid w:val="001430C5"/>
    <w:rsid w:val="00143AED"/>
    <w:rsid w:val="00143BAD"/>
    <w:rsid w:val="00144310"/>
    <w:rsid w:val="00145A52"/>
    <w:rsid w:val="00145B1C"/>
    <w:rsid w:val="001463FA"/>
    <w:rsid w:val="00146FC0"/>
    <w:rsid w:val="001502A4"/>
    <w:rsid w:val="001502C5"/>
    <w:rsid w:val="00150D31"/>
    <w:rsid w:val="00150FFD"/>
    <w:rsid w:val="001510D3"/>
    <w:rsid w:val="00151102"/>
    <w:rsid w:val="00151154"/>
    <w:rsid w:val="00151512"/>
    <w:rsid w:val="00152092"/>
    <w:rsid w:val="001526F1"/>
    <w:rsid w:val="00152E40"/>
    <w:rsid w:val="001535B0"/>
    <w:rsid w:val="001540D3"/>
    <w:rsid w:val="001555FE"/>
    <w:rsid w:val="0015560C"/>
    <w:rsid w:val="001558A8"/>
    <w:rsid w:val="00155A79"/>
    <w:rsid w:val="00156483"/>
    <w:rsid w:val="00156702"/>
    <w:rsid w:val="00156788"/>
    <w:rsid w:val="001603E2"/>
    <w:rsid w:val="00160DB6"/>
    <w:rsid w:val="001610A3"/>
    <w:rsid w:val="00161B4C"/>
    <w:rsid w:val="00162016"/>
    <w:rsid w:val="001623D7"/>
    <w:rsid w:val="0016261C"/>
    <w:rsid w:val="0016282E"/>
    <w:rsid w:val="00162EBD"/>
    <w:rsid w:val="001634D9"/>
    <w:rsid w:val="00163C4D"/>
    <w:rsid w:val="00164DB4"/>
    <w:rsid w:val="00165A3B"/>
    <w:rsid w:val="0016645E"/>
    <w:rsid w:val="00166846"/>
    <w:rsid w:val="00166B08"/>
    <w:rsid w:val="0016735A"/>
    <w:rsid w:val="001679FA"/>
    <w:rsid w:val="001700DE"/>
    <w:rsid w:val="0017028B"/>
    <w:rsid w:val="001707F6"/>
    <w:rsid w:val="0017155A"/>
    <w:rsid w:val="00171607"/>
    <w:rsid w:val="001719F0"/>
    <w:rsid w:val="00171BB3"/>
    <w:rsid w:val="00171CCF"/>
    <w:rsid w:val="00172059"/>
    <w:rsid w:val="00172D2F"/>
    <w:rsid w:val="00173366"/>
    <w:rsid w:val="00173D8E"/>
    <w:rsid w:val="001742CE"/>
    <w:rsid w:val="00175A1D"/>
    <w:rsid w:val="00175F33"/>
    <w:rsid w:val="00176208"/>
    <w:rsid w:val="00176A85"/>
    <w:rsid w:val="001772A0"/>
    <w:rsid w:val="00180232"/>
    <w:rsid w:val="001802DE"/>
    <w:rsid w:val="00180830"/>
    <w:rsid w:val="0018093D"/>
    <w:rsid w:val="00180A83"/>
    <w:rsid w:val="00180B6B"/>
    <w:rsid w:val="00182F32"/>
    <w:rsid w:val="001830AB"/>
    <w:rsid w:val="00183653"/>
    <w:rsid w:val="0018425C"/>
    <w:rsid w:val="00184738"/>
    <w:rsid w:val="00184D1E"/>
    <w:rsid w:val="00184D44"/>
    <w:rsid w:val="00185050"/>
    <w:rsid w:val="00185981"/>
    <w:rsid w:val="001871A1"/>
    <w:rsid w:val="001879ED"/>
    <w:rsid w:val="00190F94"/>
    <w:rsid w:val="001919DA"/>
    <w:rsid w:val="00191EF3"/>
    <w:rsid w:val="00192311"/>
    <w:rsid w:val="00192391"/>
    <w:rsid w:val="00192402"/>
    <w:rsid w:val="00192B29"/>
    <w:rsid w:val="00192E4A"/>
    <w:rsid w:val="00192ECD"/>
    <w:rsid w:val="00193970"/>
    <w:rsid w:val="0019436F"/>
    <w:rsid w:val="00194A54"/>
    <w:rsid w:val="00195119"/>
    <w:rsid w:val="00195D48"/>
    <w:rsid w:val="0019622D"/>
    <w:rsid w:val="001974C7"/>
    <w:rsid w:val="001979A4"/>
    <w:rsid w:val="00197AF7"/>
    <w:rsid w:val="00197FEA"/>
    <w:rsid w:val="001A15D3"/>
    <w:rsid w:val="001A1AE5"/>
    <w:rsid w:val="001A1B02"/>
    <w:rsid w:val="001A23C0"/>
    <w:rsid w:val="001A324A"/>
    <w:rsid w:val="001A3280"/>
    <w:rsid w:val="001A4228"/>
    <w:rsid w:val="001A4766"/>
    <w:rsid w:val="001A4848"/>
    <w:rsid w:val="001A489E"/>
    <w:rsid w:val="001A4B04"/>
    <w:rsid w:val="001A5221"/>
    <w:rsid w:val="001A53B3"/>
    <w:rsid w:val="001A5B70"/>
    <w:rsid w:val="001A63D7"/>
    <w:rsid w:val="001A6CFD"/>
    <w:rsid w:val="001A7127"/>
    <w:rsid w:val="001A7572"/>
    <w:rsid w:val="001B1836"/>
    <w:rsid w:val="001B19C0"/>
    <w:rsid w:val="001B23A7"/>
    <w:rsid w:val="001B33DC"/>
    <w:rsid w:val="001B347A"/>
    <w:rsid w:val="001B4477"/>
    <w:rsid w:val="001B49D8"/>
    <w:rsid w:val="001B540A"/>
    <w:rsid w:val="001B5440"/>
    <w:rsid w:val="001B54E3"/>
    <w:rsid w:val="001B5FA0"/>
    <w:rsid w:val="001B65DD"/>
    <w:rsid w:val="001B6734"/>
    <w:rsid w:val="001B6E36"/>
    <w:rsid w:val="001B6EB1"/>
    <w:rsid w:val="001B7427"/>
    <w:rsid w:val="001B7872"/>
    <w:rsid w:val="001C04BF"/>
    <w:rsid w:val="001C11C6"/>
    <w:rsid w:val="001C2591"/>
    <w:rsid w:val="001C3480"/>
    <w:rsid w:val="001C3595"/>
    <w:rsid w:val="001C3AD9"/>
    <w:rsid w:val="001C3E82"/>
    <w:rsid w:val="001C45ED"/>
    <w:rsid w:val="001C4E45"/>
    <w:rsid w:val="001C5586"/>
    <w:rsid w:val="001C6176"/>
    <w:rsid w:val="001C74A4"/>
    <w:rsid w:val="001C7850"/>
    <w:rsid w:val="001C7AA6"/>
    <w:rsid w:val="001C7BBF"/>
    <w:rsid w:val="001C7F77"/>
    <w:rsid w:val="001D0287"/>
    <w:rsid w:val="001D0FBB"/>
    <w:rsid w:val="001D1725"/>
    <w:rsid w:val="001D2085"/>
    <w:rsid w:val="001D21A7"/>
    <w:rsid w:val="001D21CA"/>
    <w:rsid w:val="001D27F9"/>
    <w:rsid w:val="001D3F9B"/>
    <w:rsid w:val="001D49CD"/>
    <w:rsid w:val="001D4AF2"/>
    <w:rsid w:val="001D4F3A"/>
    <w:rsid w:val="001D54AE"/>
    <w:rsid w:val="001D5D25"/>
    <w:rsid w:val="001D5E94"/>
    <w:rsid w:val="001D5FF4"/>
    <w:rsid w:val="001D6FE4"/>
    <w:rsid w:val="001D70B0"/>
    <w:rsid w:val="001D78E5"/>
    <w:rsid w:val="001D7ACD"/>
    <w:rsid w:val="001E0231"/>
    <w:rsid w:val="001E0577"/>
    <w:rsid w:val="001E13FF"/>
    <w:rsid w:val="001E1BF7"/>
    <w:rsid w:val="001E2416"/>
    <w:rsid w:val="001E251D"/>
    <w:rsid w:val="001E2A95"/>
    <w:rsid w:val="001E2B9B"/>
    <w:rsid w:val="001E3963"/>
    <w:rsid w:val="001E3A2B"/>
    <w:rsid w:val="001E3ABF"/>
    <w:rsid w:val="001E408F"/>
    <w:rsid w:val="001E428D"/>
    <w:rsid w:val="001E4786"/>
    <w:rsid w:val="001E4DAB"/>
    <w:rsid w:val="001E522D"/>
    <w:rsid w:val="001E5E62"/>
    <w:rsid w:val="001E6208"/>
    <w:rsid w:val="001E6C37"/>
    <w:rsid w:val="001E6E0D"/>
    <w:rsid w:val="001E6E74"/>
    <w:rsid w:val="001E75CB"/>
    <w:rsid w:val="001E7633"/>
    <w:rsid w:val="001E7A27"/>
    <w:rsid w:val="001F05E6"/>
    <w:rsid w:val="001F0F32"/>
    <w:rsid w:val="001F1EDF"/>
    <w:rsid w:val="001F253C"/>
    <w:rsid w:val="001F2F8A"/>
    <w:rsid w:val="001F46D0"/>
    <w:rsid w:val="001F4941"/>
    <w:rsid w:val="001F4993"/>
    <w:rsid w:val="001F5F45"/>
    <w:rsid w:val="001F64C2"/>
    <w:rsid w:val="001F660E"/>
    <w:rsid w:val="001F7578"/>
    <w:rsid w:val="002003DA"/>
    <w:rsid w:val="00200774"/>
    <w:rsid w:val="00200882"/>
    <w:rsid w:val="002013D3"/>
    <w:rsid w:val="00201531"/>
    <w:rsid w:val="00202481"/>
    <w:rsid w:val="00202538"/>
    <w:rsid w:val="002025BC"/>
    <w:rsid w:val="00202666"/>
    <w:rsid w:val="00204A25"/>
    <w:rsid w:val="0020519A"/>
    <w:rsid w:val="002055EE"/>
    <w:rsid w:val="00205F2C"/>
    <w:rsid w:val="00206136"/>
    <w:rsid w:val="00207A06"/>
    <w:rsid w:val="00207ADE"/>
    <w:rsid w:val="00207DFE"/>
    <w:rsid w:val="00210361"/>
    <w:rsid w:val="002104B5"/>
    <w:rsid w:val="002107DB"/>
    <w:rsid w:val="00210DE8"/>
    <w:rsid w:val="002115E1"/>
    <w:rsid w:val="00211DE4"/>
    <w:rsid w:val="00212467"/>
    <w:rsid w:val="002129E8"/>
    <w:rsid w:val="00212AB4"/>
    <w:rsid w:val="00213182"/>
    <w:rsid w:val="0021339D"/>
    <w:rsid w:val="00213499"/>
    <w:rsid w:val="00213FB5"/>
    <w:rsid w:val="002142E3"/>
    <w:rsid w:val="00214599"/>
    <w:rsid w:val="00214735"/>
    <w:rsid w:val="0021562F"/>
    <w:rsid w:val="00215801"/>
    <w:rsid w:val="00215AB9"/>
    <w:rsid w:val="00215EDF"/>
    <w:rsid w:val="002163CC"/>
    <w:rsid w:val="002171FD"/>
    <w:rsid w:val="0021758A"/>
    <w:rsid w:val="002178B8"/>
    <w:rsid w:val="00220107"/>
    <w:rsid w:val="00220C75"/>
    <w:rsid w:val="00221BC0"/>
    <w:rsid w:val="002225FF"/>
    <w:rsid w:val="0022344E"/>
    <w:rsid w:val="0022447F"/>
    <w:rsid w:val="00224BB8"/>
    <w:rsid w:val="00224ED8"/>
    <w:rsid w:val="00225390"/>
    <w:rsid w:val="0022563D"/>
    <w:rsid w:val="0022598A"/>
    <w:rsid w:val="00225F6F"/>
    <w:rsid w:val="00226F97"/>
    <w:rsid w:val="002272C4"/>
    <w:rsid w:val="00230AE9"/>
    <w:rsid w:val="00230B55"/>
    <w:rsid w:val="00230D50"/>
    <w:rsid w:val="00231A04"/>
    <w:rsid w:val="00231C6C"/>
    <w:rsid w:val="002326CE"/>
    <w:rsid w:val="00233696"/>
    <w:rsid w:val="00233859"/>
    <w:rsid w:val="00234D90"/>
    <w:rsid w:val="002351A7"/>
    <w:rsid w:val="002363A9"/>
    <w:rsid w:val="002373DA"/>
    <w:rsid w:val="00237E16"/>
    <w:rsid w:val="00240745"/>
    <w:rsid w:val="00240C5A"/>
    <w:rsid w:val="00241012"/>
    <w:rsid w:val="0024123B"/>
    <w:rsid w:val="00241DB6"/>
    <w:rsid w:val="00241F6D"/>
    <w:rsid w:val="00243869"/>
    <w:rsid w:val="0024386C"/>
    <w:rsid w:val="00243C0B"/>
    <w:rsid w:val="00244112"/>
    <w:rsid w:val="00244302"/>
    <w:rsid w:val="00244BD9"/>
    <w:rsid w:val="002452FC"/>
    <w:rsid w:val="00246C91"/>
    <w:rsid w:val="002473B4"/>
    <w:rsid w:val="00247469"/>
    <w:rsid w:val="002479CA"/>
    <w:rsid w:val="00250A4F"/>
    <w:rsid w:val="00250C78"/>
    <w:rsid w:val="00250E03"/>
    <w:rsid w:val="002515BA"/>
    <w:rsid w:val="00251F5D"/>
    <w:rsid w:val="002523AC"/>
    <w:rsid w:val="00252489"/>
    <w:rsid w:val="002536DC"/>
    <w:rsid w:val="0025444C"/>
    <w:rsid w:val="002551C2"/>
    <w:rsid w:val="002557D5"/>
    <w:rsid w:val="00255A60"/>
    <w:rsid w:val="00255C44"/>
    <w:rsid w:val="00256323"/>
    <w:rsid w:val="00260054"/>
    <w:rsid w:val="00260471"/>
    <w:rsid w:val="00260A6B"/>
    <w:rsid w:val="00260B36"/>
    <w:rsid w:val="00261A9F"/>
    <w:rsid w:val="00262BBD"/>
    <w:rsid w:val="00263EE6"/>
    <w:rsid w:val="00264A4A"/>
    <w:rsid w:val="00264C75"/>
    <w:rsid w:val="00264DDB"/>
    <w:rsid w:val="00265040"/>
    <w:rsid w:val="00265957"/>
    <w:rsid w:val="00267406"/>
    <w:rsid w:val="002674C1"/>
    <w:rsid w:val="002679C9"/>
    <w:rsid w:val="00270658"/>
    <w:rsid w:val="002711D7"/>
    <w:rsid w:val="0027126E"/>
    <w:rsid w:val="00271CA3"/>
    <w:rsid w:val="00271E21"/>
    <w:rsid w:val="00272335"/>
    <w:rsid w:val="002726D3"/>
    <w:rsid w:val="00272F62"/>
    <w:rsid w:val="002736B2"/>
    <w:rsid w:val="00273939"/>
    <w:rsid w:val="00273C02"/>
    <w:rsid w:val="0027500B"/>
    <w:rsid w:val="002750F1"/>
    <w:rsid w:val="0027522D"/>
    <w:rsid w:val="002755B1"/>
    <w:rsid w:val="002757C3"/>
    <w:rsid w:val="00277556"/>
    <w:rsid w:val="00277CEB"/>
    <w:rsid w:val="002809D3"/>
    <w:rsid w:val="00283526"/>
    <w:rsid w:val="0028381D"/>
    <w:rsid w:val="00283E69"/>
    <w:rsid w:val="00284290"/>
    <w:rsid w:val="002857D4"/>
    <w:rsid w:val="00285A8C"/>
    <w:rsid w:val="00285B63"/>
    <w:rsid w:val="0028625E"/>
    <w:rsid w:val="002874AB"/>
    <w:rsid w:val="0028775A"/>
    <w:rsid w:val="00290CC0"/>
    <w:rsid w:val="0029116E"/>
    <w:rsid w:val="00291662"/>
    <w:rsid w:val="00292154"/>
    <w:rsid w:val="00292B4F"/>
    <w:rsid w:val="00292EF1"/>
    <w:rsid w:val="0029315F"/>
    <w:rsid w:val="00294CF7"/>
    <w:rsid w:val="0029524B"/>
    <w:rsid w:val="00295425"/>
    <w:rsid w:val="00295D24"/>
    <w:rsid w:val="002960AB"/>
    <w:rsid w:val="0029672A"/>
    <w:rsid w:val="002968F3"/>
    <w:rsid w:val="0029697B"/>
    <w:rsid w:val="00297E3B"/>
    <w:rsid w:val="00297F10"/>
    <w:rsid w:val="002A00DE"/>
    <w:rsid w:val="002A0A23"/>
    <w:rsid w:val="002A0EFE"/>
    <w:rsid w:val="002A1AB6"/>
    <w:rsid w:val="002A1B87"/>
    <w:rsid w:val="002A1E84"/>
    <w:rsid w:val="002A21E8"/>
    <w:rsid w:val="002A243F"/>
    <w:rsid w:val="002A3472"/>
    <w:rsid w:val="002A3705"/>
    <w:rsid w:val="002A4151"/>
    <w:rsid w:val="002A4224"/>
    <w:rsid w:val="002A43EA"/>
    <w:rsid w:val="002A44A3"/>
    <w:rsid w:val="002A47BE"/>
    <w:rsid w:val="002A48BE"/>
    <w:rsid w:val="002A4BF5"/>
    <w:rsid w:val="002A4D87"/>
    <w:rsid w:val="002A50BD"/>
    <w:rsid w:val="002A5327"/>
    <w:rsid w:val="002A5719"/>
    <w:rsid w:val="002A7232"/>
    <w:rsid w:val="002A7DBD"/>
    <w:rsid w:val="002A7EAD"/>
    <w:rsid w:val="002B1853"/>
    <w:rsid w:val="002B1BF5"/>
    <w:rsid w:val="002B1EA8"/>
    <w:rsid w:val="002B2226"/>
    <w:rsid w:val="002B264A"/>
    <w:rsid w:val="002B381D"/>
    <w:rsid w:val="002B3CDA"/>
    <w:rsid w:val="002B40CC"/>
    <w:rsid w:val="002B4399"/>
    <w:rsid w:val="002B49C4"/>
    <w:rsid w:val="002B4FF8"/>
    <w:rsid w:val="002B59D6"/>
    <w:rsid w:val="002B61BA"/>
    <w:rsid w:val="002B6376"/>
    <w:rsid w:val="002B6589"/>
    <w:rsid w:val="002B679D"/>
    <w:rsid w:val="002B6B13"/>
    <w:rsid w:val="002B6EAF"/>
    <w:rsid w:val="002B7070"/>
    <w:rsid w:val="002B7CAB"/>
    <w:rsid w:val="002C0BE3"/>
    <w:rsid w:val="002C0DAF"/>
    <w:rsid w:val="002C13D6"/>
    <w:rsid w:val="002C20A9"/>
    <w:rsid w:val="002C235E"/>
    <w:rsid w:val="002C30AC"/>
    <w:rsid w:val="002C4432"/>
    <w:rsid w:val="002C44F5"/>
    <w:rsid w:val="002C48F4"/>
    <w:rsid w:val="002C4A24"/>
    <w:rsid w:val="002C4DF5"/>
    <w:rsid w:val="002C53CD"/>
    <w:rsid w:val="002C56C3"/>
    <w:rsid w:val="002C5714"/>
    <w:rsid w:val="002C5D65"/>
    <w:rsid w:val="002C60BA"/>
    <w:rsid w:val="002C643E"/>
    <w:rsid w:val="002C6D23"/>
    <w:rsid w:val="002C6E41"/>
    <w:rsid w:val="002C6FF4"/>
    <w:rsid w:val="002C7BDD"/>
    <w:rsid w:val="002D064C"/>
    <w:rsid w:val="002D1C9D"/>
    <w:rsid w:val="002D1D76"/>
    <w:rsid w:val="002D1EA3"/>
    <w:rsid w:val="002D25BE"/>
    <w:rsid w:val="002D2775"/>
    <w:rsid w:val="002D2789"/>
    <w:rsid w:val="002D35B6"/>
    <w:rsid w:val="002D35EF"/>
    <w:rsid w:val="002D3BEE"/>
    <w:rsid w:val="002D3F64"/>
    <w:rsid w:val="002D4300"/>
    <w:rsid w:val="002D5358"/>
    <w:rsid w:val="002D5683"/>
    <w:rsid w:val="002D6D3A"/>
    <w:rsid w:val="002D7621"/>
    <w:rsid w:val="002D7C8C"/>
    <w:rsid w:val="002E04D2"/>
    <w:rsid w:val="002E055A"/>
    <w:rsid w:val="002E0917"/>
    <w:rsid w:val="002E1564"/>
    <w:rsid w:val="002E2025"/>
    <w:rsid w:val="002E2A6B"/>
    <w:rsid w:val="002E2C33"/>
    <w:rsid w:val="002E2FC9"/>
    <w:rsid w:val="002E451C"/>
    <w:rsid w:val="002E4B50"/>
    <w:rsid w:val="002E51E4"/>
    <w:rsid w:val="002E530B"/>
    <w:rsid w:val="002E565E"/>
    <w:rsid w:val="002E602C"/>
    <w:rsid w:val="002E6551"/>
    <w:rsid w:val="002E6C75"/>
    <w:rsid w:val="002E7484"/>
    <w:rsid w:val="002E7A3C"/>
    <w:rsid w:val="002F0C19"/>
    <w:rsid w:val="002F0CEC"/>
    <w:rsid w:val="002F1150"/>
    <w:rsid w:val="002F1708"/>
    <w:rsid w:val="002F2369"/>
    <w:rsid w:val="002F248B"/>
    <w:rsid w:val="002F2777"/>
    <w:rsid w:val="002F27D8"/>
    <w:rsid w:val="002F2A15"/>
    <w:rsid w:val="002F2D60"/>
    <w:rsid w:val="002F2F81"/>
    <w:rsid w:val="002F450D"/>
    <w:rsid w:val="002F4F92"/>
    <w:rsid w:val="002F53B8"/>
    <w:rsid w:val="002F57FE"/>
    <w:rsid w:val="002F781F"/>
    <w:rsid w:val="00300789"/>
    <w:rsid w:val="00300F66"/>
    <w:rsid w:val="00302578"/>
    <w:rsid w:val="003025E4"/>
    <w:rsid w:val="00302EF8"/>
    <w:rsid w:val="00303078"/>
    <w:rsid w:val="00303B64"/>
    <w:rsid w:val="00304634"/>
    <w:rsid w:val="00304A17"/>
    <w:rsid w:val="00306686"/>
    <w:rsid w:val="003073BC"/>
    <w:rsid w:val="00307737"/>
    <w:rsid w:val="00307EA3"/>
    <w:rsid w:val="00310301"/>
    <w:rsid w:val="0031049E"/>
    <w:rsid w:val="003107D9"/>
    <w:rsid w:val="0031091B"/>
    <w:rsid w:val="003111DB"/>
    <w:rsid w:val="003114FD"/>
    <w:rsid w:val="00311641"/>
    <w:rsid w:val="00311898"/>
    <w:rsid w:val="00312675"/>
    <w:rsid w:val="00312823"/>
    <w:rsid w:val="00313262"/>
    <w:rsid w:val="003136F1"/>
    <w:rsid w:val="00314863"/>
    <w:rsid w:val="00314886"/>
    <w:rsid w:val="00314A49"/>
    <w:rsid w:val="00314B04"/>
    <w:rsid w:val="00315B15"/>
    <w:rsid w:val="00315B8C"/>
    <w:rsid w:val="00316316"/>
    <w:rsid w:val="003218C7"/>
    <w:rsid w:val="00321B4E"/>
    <w:rsid w:val="0032211D"/>
    <w:rsid w:val="0032253F"/>
    <w:rsid w:val="00322B31"/>
    <w:rsid w:val="0032395F"/>
    <w:rsid w:val="0032457C"/>
    <w:rsid w:val="00324596"/>
    <w:rsid w:val="00324BD5"/>
    <w:rsid w:val="0032535F"/>
    <w:rsid w:val="003253D9"/>
    <w:rsid w:val="00326633"/>
    <w:rsid w:val="00326CDE"/>
    <w:rsid w:val="003272CE"/>
    <w:rsid w:val="00327704"/>
    <w:rsid w:val="00330083"/>
    <w:rsid w:val="00330B8E"/>
    <w:rsid w:val="00330D5B"/>
    <w:rsid w:val="003310EA"/>
    <w:rsid w:val="003315EB"/>
    <w:rsid w:val="00331975"/>
    <w:rsid w:val="00331B34"/>
    <w:rsid w:val="00331D6C"/>
    <w:rsid w:val="00333F20"/>
    <w:rsid w:val="00334C45"/>
    <w:rsid w:val="00335672"/>
    <w:rsid w:val="00335855"/>
    <w:rsid w:val="00335978"/>
    <w:rsid w:val="00336623"/>
    <w:rsid w:val="00336771"/>
    <w:rsid w:val="0033695F"/>
    <w:rsid w:val="003373D6"/>
    <w:rsid w:val="003377E2"/>
    <w:rsid w:val="0033793A"/>
    <w:rsid w:val="00337FE7"/>
    <w:rsid w:val="003402D9"/>
    <w:rsid w:val="003405BD"/>
    <w:rsid w:val="00341106"/>
    <w:rsid w:val="00341418"/>
    <w:rsid w:val="00341E5C"/>
    <w:rsid w:val="00342414"/>
    <w:rsid w:val="00342D49"/>
    <w:rsid w:val="003432E4"/>
    <w:rsid w:val="003436E7"/>
    <w:rsid w:val="0034374C"/>
    <w:rsid w:val="00343AA9"/>
    <w:rsid w:val="00343BA7"/>
    <w:rsid w:val="00344539"/>
    <w:rsid w:val="00344C99"/>
    <w:rsid w:val="0034526C"/>
    <w:rsid w:val="0034573F"/>
    <w:rsid w:val="00350AC3"/>
    <w:rsid w:val="00350EA1"/>
    <w:rsid w:val="00350F4E"/>
    <w:rsid w:val="00351564"/>
    <w:rsid w:val="00352D67"/>
    <w:rsid w:val="00354125"/>
    <w:rsid w:val="00354397"/>
    <w:rsid w:val="003559D6"/>
    <w:rsid w:val="003560C7"/>
    <w:rsid w:val="0035628D"/>
    <w:rsid w:val="0035681C"/>
    <w:rsid w:val="003575D2"/>
    <w:rsid w:val="00357E8B"/>
    <w:rsid w:val="00360B87"/>
    <w:rsid w:val="00361578"/>
    <w:rsid w:val="003626F2"/>
    <w:rsid w:val="0036272A"/>
    <w:rsid w:val="00363578"/>
    <w:rsid w:val="0036364A"/>
    <w:rsid w:val="003642EC"/>
    <w:rsid w:val="0036485B"/>
    <w:rsid w:val="00364A71"/>
    <w:rsid w:val="00364E7F"/>
    <w:rsid w:val="0036654D"/>
    <w:rsid w:val="00366EEE"/>
    <w:rsid w:val="003679D2"/>
    <w:rsid w:val="00367A16"/>
    <w:rsid w:val="00367F35"/>
    <w:rsid w:val="00370310"/>
    <w:rsid w:val="00370ED8"/>
    <w:rsid w:val="003716CE"/>
    <w:rsid w:val="003718A9"/>
    <w:rsid w:val="00371B7D"/>
    <w:rsid w:val="00372569"/>
    <w:rsid w:val="003727D0"/>
    <w:rsid w:val="003729DB"/>
    <w:rsid w:val="0037322D"/>
    <w:rsid w:val="003735C6"/>
    <w:rsid w:val="00373733"/>
    <w:rsid w:val="0037450F"/>
    <w:rsid w:val="0037476C"/>
    <w:rsid w:val="0037481B"/>
    <w:rsid w:val="00375B45"/>
    <w:rsid w:val="00376D15"/>
    <w:rsid w:val="00377D1B"/>
    <w:rsid w:val="00380A57"/>
    <w:rsid w:val="00380E0D"/>
    <w:rsid w:val="00381224"/>
    <w:rsid w:val="00381309"/>
    <w:rsid w:val="003814F7"/>
    <w:rsid w:val="003819F2"/>
    <w:rsid w:val="003823E2"/>
    <w:rsid w:val="003824BC"/>
    <w:rsid w:val="0038251A"/>
    <w:rsid w:val="00382552"/>
    <w:rsid w:val="00382A7E"/>
    <w:rsid w:val="003837BE"/>
    <w:rsid w:val="00384359"/>
    <w:rsid w:val="00385820"/>
    <w:rsid w:val="00387CE9"/>
    <w:rsid w:val="0039029D"/>
    <w:rsid w:val="00390664"/>
    <w:rsid w:val="003913B6"/>
    <w:rsid w:val="003918F9"/>
    <w:rsid w:val="00391CB2"/>
    <w:rsid w:val="00391E34"/>
    <w:rsid w:val="00392C05"/>
    <w:rsid w:val="00392FDB"/>
    <w:rsid w:val="003932AD"/>
    <w:rsid w:val="003932DA"/>
    <w:rsid w:val="00393CDE"/>
    <w:rsid w:val="003942F0"/>
    <w:rsid w:val="00395C85"/>
    <w:rsid w:val="00396D9E"/>
    <w:rsid w:val="00396F84"/>
    <w:rsid w:val="00397663"/>
    <w:rsid w:val="00397A2E"/>
    <w:rsid w:val="003A2023"/>
    <w:rsid w:val="003A313C"/>
    <w:rsid w:val="003A3EAA"/>
    <w:rsid w:val="003A42BB"/>
    <w:rsid w:val="003A461C"/>
    <w:rsid w:val="003A52C3"/>
    <w:rsid w:val="003A5607"/>
    <w:rsid w:val="003A5E37"/>
    <w:rsid w:val="003A6988"/>
    <w:rsid w:val="003A6A10"/>
    <w:rsid w:val="003A6E86"/>
    <w:rsid w:val="003A722B"/>
    <w:rsid w:val="003B0545"/>
    <w:rsid w:val="003B0A61"/>
    <w:rsid w:val="003B0C2B"/>
    <w:rsid w:val="003B15F6"/>
    <w:rsid w:val="003B1B06"/>
    <w:rsid w:val="003B1CCB"/>
    <w:rsid w:val="003B1FD7"/>
    <w:rsid w:val="003B30DB"/>
    <w:rsid w:val="003B34A5"/>
    <w:rsid w:val="003B4330"/>
    <w:rsid w:val="003B4597"/>
    <w:rsid w:val="003B4F2B"/>
    <w:rsid w:val="003B64DE"/>
    <w:rsid w:val="003B6D42"/>
    <w:rsid w:val="003B6F13"/>
    <w:rsid w:val="003B71A6"/>
    <w:rsid w:val="003B72E4"/>
    <w:rsid w:val="003C08B4"/>
    <w:rsid w:val="003C109D"/>
    <w:rsid w:val="003C1190"/>
    <w:rsid w:val="003C2591"/>
    <w:rsid w:val="003C29AC"/>
    <w:rsid w:val="003C2A12"/>
    <w:rsid w:val="003C3210"/>
    <w:rsid w:val="003C747B"/>
    <w:rsid w:val="003C7A73"/>
    <w:rsid w:val="003C7A7A"/>
    <w:rsid w:val="003D023D"/>
    <w:rsid w:val="003D0260"/>
    <w:rsid w:val="003D047B"/>
    <w:rsid w:val="003D0A43"/>
    <w:rsid w:val="003D0CA2"/>
    <w:rsid w:val="003D0D94"/>
    <w:rsid w:val="003D0FB4"/>
    <w:rsid w:val="003D22EB"/>
    <w:rsid w:val="003D290E"/>
    <w:rsid w:val="003D3281"/>
    <w:rsid w:val="003D35A6"/>
    <w:rsid w:val="003D3956"/>
    <w:rsid w:val="003D3A37"/>
    <w:rsid w:val="003D3D16"/>
    <w:rsid w:val="003D44E4"/>
    <w:rsid w:val="003D4C0C"/>
    <w:rsid w:val="003D531A"/>
    <w:rsid w:val="003D6FD9"/>
    <w:rsid w:val="003D77DD"/>
    <w:rsid w:val="003D7B03"/>
    <w:rsid w:val="003E0015"/>
    <w:rsid w:val="003E0024"/>
    <w:rsid w:val="003E088F"/>
    <w:rsid w:val="003E1511"/>
    <w:rsid w:val="003E1A85"/>
    <w:rsid w:val="003E49AB"/>
    <w:rsid w:val="003E55D5"/>
    <w:rsid w:val="003E584C"/>
    <w:rsid w:val="003E63C7"/>
    <w:rsid w:val="003E7026"/>
    <w:rsid w:val="003F0783"/>
    <w:rsid w:val="003F1333"/>
    <w:rsid w:val="003F1CCD"/>
    <w:rsid w:val="003F1F04"/>
    <w:rsid w:val="003F29FE"/>
    <w:rsid w:val="003F3021"/>
    <w:rsid w:val="003F33F2"/>
    <w:rsid w:val="003F3A1F"/>
    <w:rsid w:val="003F40DE"/>
    <w:rsid w:val="003F4375"/>
    <w:rsid w:val="003F46A4"/>
    <w:rsid w:val="003F49FB"/>
    <w:rsid w:val="003F4AD5"/>
    <w:rsid w:val="003F530D"/>
    <w:rsid w:val="003F5720"/>
    <w:rsid w:val="003F5BE7"/>
    <w:rsid w:val="003F69A4"/>
    <w:rsid w:val="003F6A68"/>
    <w:rsid w:val="003F73BC"/>
    <w:rsid w:val="003F7804"/>
    <w:rsid w:val="0040011A"/>
    <w:rsid w:val="00400A07"/>
    <w:rsid w:val="00400E8E"/>
    <w:rsid w:val="004011EB"/>
    <w:rsid w:val="004011F6"/>
    <w:rsid w:val="00401726"/>
    <w:rsid w:val="00401D2D"/>
    <w:rsid w:val="0040220F"/>
    <w:rsid w:val="004034A2"/>
    <w:rsid w:val="00403AC5"/>
    <w:rsid w:val="00403BD4"/>
    <w:rsid w:val="00404335"/>
    <w:rsid w:val="00404993"/>
    <w:rsid w:val="004064B3"/>
    <w:rsid w:val="00406707"/>
    <w:rsid w:val="00410E6B"/>
    <w:rsid w:val="00411A7D"/>
    <w:rsid w:val="00411B86"/>
    <w:rsid w:val="00411B90"/>
    <w:rsid w:val="00412552"/>
    <w:rsid w:val="00412C9E"/>
    <w:rsid w:val="0041317F"/>
    <w:rsid w:val="00413303"/>
    <w:rsid w:val="00413AEB"/>
    <w:rsid w:val="00413D95"/>
    <w:rsid w:val="00413E2B"/>
    <w:rsid w:val="0041437A"/>
    <w:rsid w:val="00414D91"/>
    <w:rsid w:val="0041523B"/>
    <w:rsid w:val="004171E8"/>
    <w:rsid w:val="00417E49"/>
    <w:rsid w:val="0042010F"/>
    <w:rsid w:val="004205F3"/>
    <w:rsid w:val="00420602"/>
    <w:rsid w:val="00420A03"/>
    <w:rsid w:val="00420BE1"/>
    <w:rsid w:val="00420E0C"/>
    <w:rsid w:val="00421D08"/>
    <w:rsid w:val="0042241C"/>
    <w:rsid w:val="00422CD2"/>
    <w:rsid w:val="004230AD"/>
    <w:rsid w:val="00423ADA"/>
    <w:rsid w:val="00424680"/>
    <w:rsid w:val="004246C7"/>
    <w:rsid w:val="004246E6"/>
    <w:rsid w:val="00424AE9"/>
    <w:rsid w:val="00424F61"/>
    <w:rsid w:val="0042659F"/>
    <w:rsid w:val="00426736"/>
    <w:rsid w:val="0042718A"/>
    <w:rsid w:val="0043032C"/>
    <w:rsid w:val="00430550"/>
    <w:rsid w:val="0043110A"/>
    <w:rsid w:val="00431784"/>
    <w:rsid w:val="00432247"/>
    <w:rsid w:val="00432726"/>
    <w:rsid w:val="00432AA7"/>
    <w:rsid w:val="00432F83"/>
    <w:rsid w:val="00433645"/>
    <w:rsid w:val="0043370D"/>
    <w:rsid w:val="00434402"/>
    <w:rsid w:val="004344BF"/>
    <w:rsid w:val="004349D2"/>
    <w:rsid w:val="0043510C"/>
    <w:rsid w:val="00435881"/>
    <w:rsid w:val="00435D35"/>
    <w:rsid w:val="00435D74"/>
    <w:rsid w:val="00435F35"/>
    <w:rsid w:val="004367E6"/>
    <w:rsid w:val="00436BB7"/>
    <w:rsid w:val="00436DC8"/>
    <w:rsid w:val="00437153"/>
    <w:rsid w:val="004372FE"/>
    <w:rsid w:val="00437513"/>
    <w:rsid w:val="00437637"/>
    <w:rsid w:val="0043783B"/>
    <w:rsid w:val="00437AEA"/>
    <w:rsid w:val="00437E1B"/>
    <w:rsid w:val="00440174"/>
    <w:rsid w:val="004408B6"/>
    <w:rsid w:val="004408CA"/>
    <w:rsid w:val="00440D38"/>
    <w:rsid w:val="00442206"/>
    <w:rsid w:val="00442408"/>
    <w:rsid w:val="004427A1"/>
    <w:rsid w:val="00442A2F"/>
    <w:rsid w:val="00442F44"/>
    <w:rsid w:val="00443068"/>
    <w:rsid w:val="004431DD"/>
    <w:rsid w:val="004435D7"/>
    <w:rsid w:val="0044394C"/>
    <w:rsid w:val="00443D7A"/>
    <w:rsid w:val="00444010"/>
    <w:rsid w:val="0044510E"/>
    <w:rsid w:val="0044550E"/>
    <w:rsid w:val="0044775D"/>
    <w:rsid w:val="00447A4B"/>
    <w:rsid w:val="00451D89"/>
    <w:rsid w:val="00452189"/>
    <w:rsid w:val="004521D1"/>
    <w:rsid w:val="00453A51"/>
    <w:rsid w:val="0045433C"/>
    <w:rsid w:val="0045444B"/>
    <w:rsid w:val="0045564D"/>
    <w:rsid w:val="00455B03"/>
    <w:rsid w:val="004562B0"/>
    <w:rsid w:val="004601C8"/>
    <w:rsid w:val="00460817"/>
    <w:rsid w:val="004612E2"/>
    <w:rsid w:val="004613E0"/>
    <w:rsid w:val="0046164F"/>
    <w:rsid w:val="00461F2A"/>
    <w:rsid w:val="0046232E"/>
    <w:rsid w:val="00463064"/>
    <w:rsid w:val="00463419"/>
    <w:rsid w:val="0046346E"/>
    <w:rsid w:val="00463623"/>
    <w:rsid w:val="0046407F"/>
    <w:rsid w:val="00464BB4"/>
    <w:rsid w:val="004654B8"/>
    <w:rsid w:val="00466492"/>
    <w:rsid w:val="004676A8"/>
    <w:rsid w:val="00467819"/>
    <w:rsid w:val="0046787F"/>
    <w:rsid w:val="00470185"/>
    <w:rsid w:val="00470A92"/>
    <w:rsid w:val="00470F49"/>
    <w:rsid w:val="00471938"/>
    <w:rsid w:val="00471CB6"/>
    <w:rsid w:val="00471DBD"/>
    <w:rsid w:val="00472850"/>
    <w:rsid w:val="0047319A"/>
    <w:rsid w:val="00473884"/>
    <w:rsid w:val="00474038"/>
    <w:rsid w:val="00474408"/>
    <w:rsid w:val="00474632"/>
    <w:rsid w:val="00474C93"/>
    <w:rsid w:val="004758C6"/>
    <w:rsid w:val="00475D19"/>
    <w:rsid w:val="004760CB"/>
    <w:rsid w:val="00476576"/>
    <w:rsid w:val="00476908"/>
    <w:rsid w:val="00476CFA"/>
    <w:rsid w:val="00476E73"/>
    <w:rsid w:val="00476E90"/>
    <w:rsid w:val="00477640"/>
    <w:rsid w:val="004776F2"/>
    <w:rsid w:val="00477831"/>
    <w:rsid w:val="00477F7E"/>
    <w:rsid w:val="004807E9"/>
    <w:rsid w:val="00480919"/>
    <w:rsid w:val="00482DE0"/>
    <w:rsid w:val="00482F74"/>
    <w:rsid w:val="004833E1"/>
    <w:rsid w:val="00483534"/>
    <w:rsid w:val="00483C69"/>
    <w:rsid w:val="004843C1"/>
    <w:rsid w:val="004857AC"/>
    <w:rsid w:val="004857EC"/>
    <w:rsid w:val="00485CB0"/>
    <w:rsid w:val="00486195"/>
    <w:rsid w:val="00486397"/>
    <w:rsid w:val="00486CEA"/>
    <w:rsid w:val="00490163"/>
    <w:rsid w:val="00491684"/>
    <w:rsid w:val="00491D06"/>
    <w:rsid w:val="00493397"/>
    <w:rsid w:val="00493ADF"/>
    <w:rsid w:val="004942A8"/>
    <w:rsid w:val="004946AC"/>
    <w:rsid w:val="00494807"/>
    <w:rsid w:val="00495485"/>
    <w:rsid w:val="00495AA2"/>
    <w:rsid w:val="00495AC2"/>
    <w:rsid w:val="004960CD"/>
    <w:rsid w:val="00496D62"/>
    <w:rsid w:val="004A0545"/>
    <w:rsid w:val="004A0BDD"/>
    <w:rsid w:val="004A221F"/>
    <w:rsid w:val="004A2C36"/>
    <w:rsid w:val="004A341E"/>
    <w:rsid w:val="004A3690"/>
    <w:rsid w:val="004A4398"/>
    <w:rsid w:val="004A48E2"/>
    <w:rsid w:val="004A5067"/>
    <w:rsid w:val="004A5078"/>
    <w:rsid w:val="004A5158"/>
    <w:rsid w:val="004A527A"/>
    <w:rsid w:val="004A5C6B"/>
    <w:rsid w:val="004A5D0D"/>
    <w:rsid w:val="004A5DA8"/>
    <w:rsid w:val="004A7EA9"/>
    <w:rsid w:val="004B03C7"/>
    <w:rsid w:val="004B0A73"/>
    <w:rsid w:val="004B12C1"/>
    <w:rsid w:val="004B265F"/>
    <w:rsid w:val="004B34DD"/>
    <w:rsid w:val="004B35CD"/>
    <w:rsid w:val="004B374B"/>
    <w:rsid w:val="004B4921"/>
    <w:rsid w:val="004B4A50"/>
    <w:rsid w:val="004B4E68"/>
    <w:rsid w:val="004B6258"/>
    <w:rsid w:val="004B6E3D"/>
    <w:rsid w:val="004B70E5"/>
    <w:rsid w:val="004C0E29"/>
    <w:rsid w:val="004C13C7"/>
    <w:rsid w:val="004C1C80"/>
    <w:rsid w:val="004C1E6F"/>
    <w:rsid w:val="004C1FA9"/>
    <w:rsid w:val="004C29E0"/>
    <w:rsid w:val="004C2A67"/>
    <w:rsid w:val="004C2B82"/>
    <w:rsid w:val="004C2C8A"/>
    <w:rsid w:val="004C4290"/>
    <w:rsid w:val="004C4713"/>
    <w:rsid w:val="004C4CD0"/>
    <w:rsid w:val="004C4D57"/>
    <w:rsid w:val="004C4D9A"/>
    <w:rsid w:val="004C67D2"/>
    <w:rsid w:val="004C799E"/>
    <w:rsid w:val="004D06A2"/>
    <w:rsid w:val="004D0A47"/>
    <w:rsid w:val="004D0C50"/>
    <w:rsid w:val="004D0C7C"/>
    <w:rsid w:val="004D0D8E"/>
    <w:rsid w:val="004D11EF"/>
    <w:rsid w:val="004D1383"/>
    <w:rsid w:val="004D1BD8"/>
    <w:rsid w:val="004D1C0D"/>
    <w:rsid w:val="004D1D25"/>
    <w:rsid w:val="004D2154"/>
    <w:rsid w:val="004D2A26"/>
    <w:rsid w:val="004D2D43"/>
    <w:rsid w:val="004D366A"/>
    <w:rsid w:val="004D36EC"/>
    <w:rsid w:val="004D45B3"/>
    <w:rsid w:val="004D558C"/>
    <w:rsid w:val="004D5C4C"/>
    <w:rsid w:val="004D6112"/>
    <w:rsid w:val="004D6A76"/>
    <w:rsid w:val="004D73F5"/>
    <w:rsid w:val="004D75B7"/>
    <w:rsid w:val="004D7C14"/>
    <w:rsid w:val="004E0508"/>
    <w:rsid w:val="004E1066"/>
    <w:rsid w:val="004E14CA"/>
    <w:rsid w:val="004E1501"/>
    <w:rsid w:val="004E1C7C"/>
    <w:rsid w:val="004E2DB4"/>
    <w:rsid w:val="004E3401"/>
    <w:rsid w:val="004E41CF"/>
    <w:rsid w:val="004E4986"/>
    <w:rsid w:val="004E586A"/>
    <w:rsid w:val="004E6617"/>
    <w:rsid w:val="004E6926"/>
    <w:rsid w:val="004E7F8E"/>
    <w:rsid w:val="004F04E9"/>
    <w:rsid w:val="004F0554"/>
    <w:rsid w:val="004F13DD"/>
    <w:rsid w:val="004F16CB"/>
    <w:rsid w:val="004F182F"/>
    <w:rsid w:val="004F2324"/>
    <w:rsid w:val="004F2E3E"/>
    <w:rsid w:val="004F32F9"/>
    <w:rsid w:val="004F3331"/>
    <w:rsid w:val="004F3467"/>
    <w:rsid w:val="004F367F"/>
    <w:rsid w:val="004F4E35"/>
    <w:rsid w:val="004F5071"/>
    <w:rsid w:val="004F527A"/>
    <w:rsid w:val="004F6C60"/>
    <w:rsid w:val="004F7D81"/>
    <w:rsid w:val="004F7E31"/>
    <w:rsid w:val="00500B73"/>
    <w:rsid w:val="00500EEC"/>
    <w:rsid w:val="00501045"/>
    <w:rsid w:val="005014CB"/>
    <w:rsid w:val="00501EEC"/>
    <w:rsid w:val="005032C5"/>
    <w:rsid w:val="00504F58"/>
    <w:rsid w:val="00505017"/>
    <w:rsid w:val="005053D0"/>
    <w:rsid w:val="00505DC9"/>
    <w:rsid w:val="00506773"/>
    <w:rsid w:val="00506931"/>
    <w:rsid w:val="005070E1"/>
    <w:rsid w:val="005071CF"/>
    <w:rsid w:val="005074BE"/>
    <w:rsid w:val="0050751E"/>
    <w:rsid w:val="005077CD"/>
    <w:rsid w:val="005077EE"/>
    <w:rsid w:val="00507CA4"/>
    <w:rsid w:val="005109DA"/>
    <w:rsid w:val="00510E8E"/>
    <w:rsid w:val="00511469"/>
    <w:rsid w:val="005115F1"/>
    <w:rsid w:val="00511980"/>
    <w:rsid w:val="00511A32"/>
    <w:rsid w:val="00512882"/>
    <w:rsid w:val="005128C3"/>
    <w:rsid w:val="00512FE4"/>
    <w:rsid w:val="00513350"/>
    <w:rsid w:val="005137A4"/>
    <w:rsid w:val="00513B03"/>
    <w:rsid w:val="00513D0E"/>
    <w:rsid w:val="00514231"/>
    <w:rsid w:val="00514421"/>
    <w:rsid w:val="00514797"/>
    <w:rsid w:val="0051497C"/>
    <w:rsid w:val="00514DA0"/>
    <w:rsid w:val="00515696"/>
    <w:rsid w:val="00515D9E"/>
    <w:rsid w:val="00516200"/>
    <w:rsid w:val="0051625D"/>
    <w:rsid w:val="0051695E"/>
    <w:rsid w:val="0051733F"/>
    <w:rsid w:val="00517D24"/>
    <w:rsid w:val="00520390"/>
    <w:rsid w:val="00520A80"/>
    <w:rsid w:val="00521635"/>
    <w:rsid w:val="00524346"/>
    <w:rsid w:val="00525346"/>
    <w:rsid w:val="00525779"/>
    <w:rsid w:val="0052670C"/>
    <w:rsid w:val="005269BC"/>
    <w:rsid w:val="00527B5C"/>
    <w:rsid w:val="00530CCF"/>
    <w:rsid w:val="00532312"/>
    <w:rsid w:val="005326E0"/>
    <w:rsid w:val="00532FE7"/>
    <w:rsid w:val="00533187"/>
    <w:rsid w:val="00533B3D"/>
    <w:rsid w:val="005345BE"/>
    <w:rsid w:val="00534DC3"/>
    <w:rsid w:val="0053514C"/>
    <w:rsid w:val="005356E8"/>
    <w:rsid w:val="00535721"/>
    <w:rsid w:val="00535A47"/>
    <w:rsid w:val="00536043"/>
    <w:rsid w:val="00536B71"/>
    <w:rsid w:val="005372DB"/>
    <w:rsid w:val="0053730E"/>
    <w:rsid w:val="0053745F"/>
    <w:rsid w:val="0053768B"/>
    <w:rsid w:val="00537CD7"/>
    <w:rsid w:val="00541927"/>
    <w:rsid w:val="00541D55"/>
    <w:rsid w:val="00542DB1"/>
    <w:rsid w:val="00543683"/>
    <w:rsid w:val="00543B90"/>
    <w:rsid w:val="005447E5"/>
    <w:rsid w:val="00544A08"/>
    <w:rsid w:val="00544DBB"/>
    <w:rsid w:val="00545BE8"/>
    <w:rsid w:val="005465DE"/>
    <w:rsid w:val="005469FF"/>
    <w:rsid w:val="00546FE3"/>
    <w:rsid w:val="005472E2"/>
    <w:rsid w:val="00547B1B"/>
    <w:rsid w:val="00547B84"/>
    <w:rsid w:val="00550093"/>
    <w:rsid w:val="00552119"/>
    <w:rsid w:val="005523DC"/>
    <w:rsid w:val="005527DC"/>
    <w:rsid w:val="005535B0"/>
    <w:rsid w:val="00555C0D"/>
    <w:rsid w:val="00555C52"/>
    <w:rsid w:val="00555E32"/>
    <w:rsid w:val="00555FDB"/>
    <w:rsid w:val="005562A4"/>
    <w:rsid w:val="00556746"/>
    <w:rsid w:val="00557070"/>
    <w:rsid w:val="00557F7A"/>
    <w:rsid w:val="00560440"/>
    <w:rsid w:val="0056072E"/>
    <w:rsid w:val="00560C57"/>
    <w:rsid w:val="00560F77"/>
    <w:rsid w:val="0056100E"/>
    <w:rsid w:val="0056118D"/>
    <w:rsid w:val="00561E6E"/>
    <w:rsid w:val="005623B2"/>
    <w:rsid w:val="005625B2"/>
    <w:rsid w:val="00562F67"/>
    <w:rsid w:val="00565C86"/>
    <w:rsid w:val="00565DC2"/>
    <w:rsid w:val="0056608C"/>
    <w:rsid w:val="00567AFC"/>
    <w:rsid w:val="00570450"/>
    <w:rsid w:val="005719C2"/>
    <w:rsid w:val="00572C2F"/>
    <w:rsid w:val="005735C9"/>
    <w:rsid w:val="005735EE"/>
    <w:rsid w:val="00574B46"/>
    <w:rsid w:val="005753E6"/>
    <w:rsid w:val="0057576D"/>
    <w:rsid w:val="00576219"/>
    <w:rsid w:val="00576ACF"/>
    <w:rsid w:val="00576C60"/>
    <w:rsid w:val="00576F5E"/>
    <w:rsid w:val="00577E52"/>
    <w:rsid w:val="00577FF0"/>
    <w:rsid w:val="0058199F"/>
    <w:rsid w:val="0058216A"/>
    <w:rsid w:val="005822C8"/>
    <w:rsid w:val="00582695"/>
    <w:rsid w:val="00582A53"/>
    <w:rsid w:val="005836B4"/>
    <w:rsid w:val="0058387F"/>
    <w:rsid w:val="00584327"/>
    <w:rsid w:val="00584401"/>
    <w:rsid w:val="0058504A"/>
    <w:rsid w:val="00586230"/>
    <w:rsid w:val="005875A4"/>
    <w:rsid w:val="00587AD0"/>
    <w:rsid w:val="00587B32"/>
    <w:rsid w:val="00587BBF"/>
    <w:rsid w:val="00590397"/>
    <w:rsid w:val="00591E72"/>
    <w:rsid w:val="00593878"/>
    <w:rsid w:val="00594700"/>
    <w:rsid w:val="00594702"/>
    <w:rsid w:val="00595451"/>
    <w:rsid w:val="005955E1"/>
    <w:rsid w:val="005960E9"/>
    <w:rsid w:val="00596629"/>
    <w:rsid w:val="0059682F"/>
    <w:rsid w:val="00596C3C"/>
    <w:rsid w:val="0059775E"/>
    <w:rsid w:val="00597FAB"/>
    <w:rsid w:val="005A0580"/>
    <w:rsid w:val="005A1D75"/>
    <w:rsid w:val="005A1FEC"/>
    <w:rsid w:val="005A26E2"/>
    <w:rsid w:val="005A2FE7"/>
    <w:rsid w:val="005A3A0A"/>
    <w:rsid w:val="005A4AFC"/>
    <w:rsid w:val="005A4D99"/>
    <w:rsid w:val="005A4EEF"/>
    <w:rsid w:val="005A4FCB"/>
    <w:rsid w:val="005A53E4"/>
    <w:rsid w:val="005A57E6"/>
    <w:rsid w:val="005A5E47"/>
    <w:rsid w:val="005A70CD"/>
    <w:rsid w:val="005A7237"/>
    <w:rsid w:val="005A7881"/>
    <w:rsid w:val="005B0651"/>
    <w:rsid w:val="005B0C28"/>
    <w:rsid w:val="005B1E3C"/>
    <w:rsid w:val="005B385A"/>
    <w:rsid w:val="005B4836"/>
    <w:rsid w:val="005B56C7"/>
    <w:rsid w:val="005B62BB"/>
    <w:rsid w:val="005B6FAC"/>
    <w:rsid w:val="005B7167"/>
    <w:rsid w:val="005B74F7"/>
    <w:rsid w:val="005C0333"/>
    <w:rsid w:val="005C1233"/>
    <w:rsid w:val="005C165B"/>
    <w:rsid w:val="005C1B50"/>
    <w:rsid w:val="005C226B"/>
    <w:rsid w:val="005C243C"/>
    <w:rsid w:val="005C2D08"/>
    <w:rsid w:val="005C31F7"/>
    <w:rsid w:val="005C3A91"/>
    <w:rsid w:val="005C4CCD"/>
    <w:rsid w:val="005C546A"/>
    <w:rsid w:val="005C5E7A"/>
    <w:rsid w:val="005C5EAB"/>
    <w:rsid w:val="005C65C6"/>
    <w:rsid w:val="005C6AE2"/>
    <w:rsid w:val="005C75CE"/>
    <w:rsid w:val="005D14AE"/>
    <w:rsid w:val="005D15A6"/>
    <w:rsid w:val="005D18AE"/>
    <w:rsid w:val="005D2827"/>
    <w:rsid w:val="005D3017"/>
    <w:rsid w:val="005D38E2"/>
    <w:rsid w:val="005D3F3C"/>
    <w:rsid w:val="005D4067"/>
    <w:rsid w:val="005D4C34"/>
    <w:rsid w:val="005D4FAC"/>
    <w:rsid w:val="005D52C7"/>
    <w:rsid w:val="005E08A4"/>
    <w:rsid w:val="005E0E16"/>
    <w:rsid w:val="005E1139"/>
    <w:rsid w:val="005E1669"/>
    <w:rsid w:val="005E1983"/>
    <w:rsid w:val="005E1B28"/>
    <w:rsid w:val="005E2662"/>
    <w:rsid w:val="005E2A75"/>
    <w:rsid w:val="005E39FB"/>
    <w:rsid w:val="005E3D54"/>
    <w:rsid w:val="005E4A15"/>
    <w:rsid w:val="005E4DA9"/>
    <w:rsid w:val="005E509D"/>
    <w:rsid w:val="005E53B4"/>
    <w:rsid w:val="005E6CE1"/>
    <w:rsid w:val="005E6F43"/>
    <w:rsid w:val="005E7E51"/>
    <w:rsid w:val="005E7EB7"/>
    <w:rsid w:val="005F1046"/>
    <w:rsid w:val="005F197A"/>
    <w:rsid w:val="005F2199"/>
    <w:rsid w:val="005F2F3C"/>
    <w:rsid w:val="005F2FDB"/>
    <w:rsid w:val="005F3F62"/>
    <w:rsid w:val="005F401D"/>
    <w:rsid w:val="005F4518"/>
    <w:rsid w:val="005F46DE"/>
    <w:rsid w:val="005F4ACB"/>
    <w:rsid w:val="005F4B59"/>
    <w:rsid w:val="005F5199"/>
    <w:rsid w:val="005F578E"/>
    <w:rsid w:val="005F6C69"/>
    <w:rsid w:val="005F6FBC"/>
    <w:rsid w:val="005F72F8"/>
    <w:rsid w:val="0060180D"/>
    <w:rsid w:val="0060226F"/>
    <w:rsid w:val="006022B2"/>
    <w:rsid w:val="00602CB0"/>
    <w:rsid w:val="0060371E"/>
    <w:rsid w:val="00603B8E"/>
    <w:rsid w:val="00603BB9"/>
    <w:rsid w:val="006041B8"/>
    <w:rsid w:val="006042AE"/>
    <w:rsid w:val="006051AF"/>
    <w:rsid w:val="006058FC"/>
    <w:rsid w:val="00605BD4"/>
    <w:rsid w:val="006066E4"/>
    <w:rsid w:val="00606734"/>
    <w:rsid w:val="006072D5"/>
    <w:rsid w:val="00607329"/>
    <w:rsid w:val="0060784E"/>
    <w:rsid w:val="0060790A"/>
    <w:rsid w:val="00607B5D"/>
    <w:rsid w:val="006100CC"/>
    <w:rsid w:val="00611D36"/>
    <w:rsid w:val="00611E04"/>
    <w:rsid w:val="00612051"/>
    <w:rsid w:val="006124CD"/>
    <w:rsid w:val="006126A9"/>
    <w:rsid w:val="00612987"/>
    <w:rsid w:val="00612BBB"/>
    <w:rsid w:val="006144CF"/>
    <w:rsid w:val="00614B9B"/>
    <w:rsid w:val="0061577B"/>
    <w:rsid w:val="00615899"/>
    <w:rsid w:val="00615C67"/>
    <w:rsid w:val="0061623E"/>
    <w:rsid w:val="00620FDD"/>
    <w:rsid w:val="00621E1A"/>
    <w:rsid w:val="006225B1"/>
    <w:rsid w:val="0062271C"/>
    <w:rsid w:val="006227C3"/>
    <w:rsid w:val="00623114"/>
    <w:rsid w:val="00623206"/>
    <w:rsid w:val="006232AB"/>
    <w:rsid w:val="006251D7"/>
    <w:rsid w:val="00625DFC"/>
    <w:rsid w:val="006263FB"/>
    <w:rsid w:val="006266EE"/>
    <w:rsid w:val="00626D5A"/>
    <w:rsid w:val="0062758C"/>
    <w:rsid w:val="006275F7"/>
    <w:rsid w:val="006301C9"/>
    <w:rsid w:val="0063047F"/>
    <w:rsid w:val="00631466"/>
    <w:rsid w:val="00631660"/>
    <w:rsid w:val="00631761"/>
    <w:rsid w:val="006317C0"/>
    <w:rsid w:val="00632137"/>
    <w:rsid w:val="0063227D"/>
    <w:rsid w:val="00632E60"/>
    <w:rsid w:val="00633D21"/>
    <w:rsid w:val="00634567"/>
    <w:rsid w:val="006367BC"/>
    <w:rsid w:val="00636ABA"/>
    <w:rsid w:val="00637436"/>
    <w:rsid w:val="006378DD"/>
    <w:rsid w:val="0064186C"/>
    <w:rsid w:val="006424B8"/>
    <w:rsid w:val="006431BD"/>
    <w:rsid w:val="00643867"/>
    <w:rsid w:val="006440F9"/>
    <w:rsid w:val="006447F4"/>
    <w:rsid w:val="00644BC7"/>
    <w:rsid w:val="00644EFE"/>
    <w:rsid w:val="006453FF"/>
    <w:rsid w:val="006464ED"/>
    <w:rsid w:val="0064694F"/>
    <w:rsid w:val="0064701B"/>
    <w:rsid w:val="00647E45"/>
    <w:rsid w:val="00650465"/>
    <w:rsid w:val="00650BC7"/>
    <w:rsid w:val="006511A8"/>
    <w:rsid w:val="006515C4"/>
    <w:rsid w:val="00651DED"/>
    <w:rsid w:val="006532B8"/>
    <w:rsid w:val="00655186"/>
    <w:rsid w:val="006551F4"/>
    <w:rsid w:val="00655BFB"/>
    <w:rsid w:val="00655EDA"/>
    <w:rsid w:val="0065607B"/>
    <w:rsid w:val="00656736"/>
    <w:rsid w:val="00656A59"/>
    <w:rsid w:val="00656D11"/>
    <w:rsid w:val="00657988"/>
    <w:rsid w:val="0066062A"/>
    <w:rsid w:val="00660F21"/>
    <w:rsid w:val="00661250"/>
    <w:rsid w:val="006627ED"/>
    <w:rsid w:val="00662FC3"/>
    <w:rsid w:val="0066315E"/>
    <w:rsid w:val="00664CA0"/>
    <w:rsid w:val="00665231"/>
    <w:rsid w:val="00666140"/>
    <w:rsid w:val="00666316"/>
    <w:rsid w:val="0066643A"/>
    <w:rsid w:val="00666E08"/>
    <w:rsid w:val="0066733A"/>
    <w:rsid w:val="006677A6"/>
    <w:rsid w:val="00670B30"/>
    <w:rsid w:val="006710F0"/>
    <w:rsid w:val="0067123C"/>
    <w:rsid w:val="00672835"/>
    <w:rsid w:val="0067412B"/>
    <w:rsid w:val="0067574E"/>
    <w:rsid w:val="00675D78"/>
    <w:rsid w:val="006771A7"/>
    <w:rsid w:val="00677331"/>
    <w:rsid w:val="00677700"/>
    <w:rsid w:val="00677889"/>
    <w:rsid w:val="00677EF2"/>
    <w:rsid w:val="006801C0"/>
    <w:rsid w:val="00681654"/>
    <w:rsid w:val="00681820"/>
    <w:rsid w:val="00682D4F"/>
    <w:rsid w:val="00682DB4"/>
    <w:rsid w:val="00683B81"/>
    <w:rsid w:val="00684051"/>
    <w:rsid w:val="006844BA"/>
    <w:rsid w:val="006845D5"/>
    <w:rsid w:val="006847C6"/>
    <w:rsid w:val="00685A48"/>
    <w:rsid w:val="00685D0E"/>
    <w:rsid w:val="00685DFB"/>
    <w:rsid w:val="0068658C"/>
    <w:rsid w:val="006873DF"/>
    <w:rsid w:val="006879F4"/>
    <w:rsid w:val="00690A2E"/>
    <w:rsid w:val="00690C90"/>
    <w:rsid w:val="00691005"/>
    <w:rsid w:val="006914EC"/>
    <w:rsid w:val="00691C68"/>
    <w:rsid w:val="00692698"/>
    <w:rsid w:val="00692790"/>
    <w:rsid w:val="00692BE6"/>
    <w:rsid w:val="00692E99"/>
    <w:rsid w:val="0069377C"/>
    <w:rsid w:val="006938DF"/>
    <w:rsid w:val="00693BF1"/>
    <w:rsid w:val="0069411D"/>
    <w:rsid w:val="006945B4"/>
    <w:rsid w:val="006963A2"/>
    <w:rsid w:val="0069648D"/>
    <w:rsid w:val="006967DE"/>
    <w:rsid w:val="006968FC"/>
    <w:rsid w:val="00697244"/>
    <w:rsid w:val="006A094B"/>
    <w:rsid w:val="006A0BCE"/>
    <w:rsid w:val="006A124E"/>
    <w:rsid w:val="006A1972"/>
    <w:rsid w:val="006A1BEC"/>
    <w:rsid w:val="006A2209"/>
    <w:rsid w:val="006A26BD"/>
    <w:rsid w:val="006A3B1F"/>
    <w:rsid w:val="006A3C69"/>
    <w:rsid w:val="006A4118"/>
    <w:rsid w:val="006A662A"/>
    <w:rsid w:val="006A6AC6"/>
    <w:rsid w:val="006A6B17"/>
    <w:rsid w:val="006A6E7F"/>
    <w:rsid w:val="006A71AD"/>
    <w:rsid w:val="006B00D2"/>
    <w:rsid w:val="006B081F"/>
    <w:rsid w:val="006B08DF"/>
    <w:rsid w:val="006B0F9B"/>
    <w:rsid w:val="006B200A"/>
    <w:rsid w:val="006B34BB"/>
    <w:rsid w:val="006B39C6"/>
    <w:rsid w:val="006B3A9C"/>
    <w:rsid w:val="006B4635"/>
    <w:rsid w:val="006B48EB"/>
    <w:rsid w:val="006B499A"/>
    <w:rsid w:val="006B4B34"/>
    <w:rsid w:val="006B55AE"/>
    <w:rsid w:val="006B57B6"/>
    <w:rsid w:val="006B6355"/>
    <w:rsid w:val="006B6613"/>
    <w:rsid w:val="006B6F49"/>
    <w:rsid w:val="006B7075"/>
    <w:rsid w:val="006B76B5"/>
    <w:rsid w:val="006B7E54"/>
    <w:rsid w:val="006C0752"/>
    <w:rsid w:val="006C0FEE"/>
    <w:rsid w:val="006C12A6"/>
    <w:rsid w:val="006C1395"/>
    <w:rsid w:val="006C1C04"/>
    <w:rsid w:val="006C1FE6"/>
    <w:rsid w:val="006C2415"/>
    <w:rsid w:val="006C2C27"/>
    <w:rsid w:val="006C2C5B"/>
    <w:rsid w:val="006C49E9"/>
    <w:rsid w:val="006C4BDD"/>
    <w:rsid w:val="006C51E3"/>
    <w:rsid w:val="006C55C2"/>
    <w:rsid w:val="006C60DF"/>
    <w:rsid w:val="006C67BC"/>
    <w:rsid w:val="006C693E"/>
    <w:rsid w:val="006C7B6F"/>
    <w:rsid w:val="006D0135"/>
    <w:rsid w:val="006D04EF"/>
    <w:rsid w:val="006D11F4"/>
    <w:rsid w:val="006D1328"/>
    <w:rsid w:val="006D1764"/>
    <w:rsid w:val="006D19D1"/>
    <w:rsid w:val="006D1B96"/>
    <w:rsid w:val="006D1EBC"/>
    <w:rsid w:val="006D2B69"/>
    <w:rsid w:val="006D2E62"/>
    <w:rsid w:val="006D30F6"/>
    <w:rsid w:val="006D30F7"/>
    <w:rsid w:val="006D3E38"/>
    <w:rsid w:val="006D46C5"/>
    <w:rsid w:val="006D4C86"/>
    <w:rsid w:val="006D5143"/>
    <w:rsid w:val="006D53B4"/>
    <w:rsid w:val="006D5610"/>
    <w:rsid w:val="006D5911"/>
    <w:rsid w:val="006D6C4A"/>
    <w:rsid w:val="006D7211"/>
    <w:rsid w:val="006E0D4C"/>
    <w:rsid w:val="006E0DF2"/>
    <w:rsid w:val="006E1219"/>
    <w:rsid w:val="006E1BB3"/>
    <w:rsid w:val="006E201F"/>
    <w:rsid w:val="006E24F6"/>
    <w:rsid w:val="006E2D55"/>
    <w:rsid w:val="006E3EB1"/>
    <w:rsid w:val="006E4352"/>
    <w:rsid w:val="006E501E"/>
    <w:rsid w:val="006E5421"/>
    <w:rsid w:val="006E5D2B"/>
    <w:rsid w:val="006E5FFE"/>
    <w:rsid w:val="006E6272"/>
    <w:rsid w:val="006E6836"/>
    <w:rsid w:val="006E689E"/>
    <w:rsid w:val="006E7F05"/>
    <w:rsid w:val="006F11FA"/>
    <w:rsid w:val="006F18C5"/>
    <w:rsid w:val="006F19AD"/>
    <w:rsid w:val="006F248D"/>
    <w:rsid w:val="006F3239"/>
    <w:rsid w:val="006F324B"/>
    <w:rsid w:val="006F52A7"/>
    <w:rsid w:val="006F52F0"/>
    <w:rsid w:val="006F5402"/>
    <w:rsid w:val="006F54F4"/>
    <w:rsid w:val="006F6800"/>
    <w:rsid w:val="006F6F36"/>
    <w:rsid w:val="006F70AF"/>
    <w:rsid w:val="006F7A00"/>
    <w:rsid w:val="006F7A36"/>
    <w:rsid w:val="006F7D34"/>
    <w:rsid w:val="007008D8"/>
    <w:rsid w:val="0070145E"/>
    <w:rsid w:val="00701662"/>
    <w:rsid w:val="00701B8B"/>
    <w:rsid w:val="00701CD1"/>
    <w:rsid w:val="00702468"/>
    <w:rsid w:val="0070250E"/>
    <w:rsid w:val="00703352"/>
    <w:rsid w:val="00704284"/>
    <w:rsid w:val="007055E2"/>
    <w:rsid w:val="0070595A"/>
    <w:rsid w:val="00705A5A"/>
    <w:rsid w:val="00705FE9"/>
    <w:rsid w:val="00706B16"/>
    <w:rsid w:val="00707529"/>
    <w:rsid w:val="00707DDC"/>
    <w:rsid w:val="0071004B"/>
    <w:rsid w:val="007101E7"/>
    <w:rsid w:val="00710EEA"/>
    <w:rsid w:val="00711014"/>
    <w:rsid w:val="00712C02"/>
    <w:rsid w:val="00712DDE"/>
    <w:rsid w:val="00713685"/>
    <w:rsid w:val="007140C9"/>
    <w:rsid w:val="00715E4C"/>
    <w:rsid w:val="00716C12"/>
    <w:rsid w:val="007200DA"/>
    <w:rsid w:val="00720197"/>
    <w:rsid w:val="00720296"/>
    <w:rsid w:val="00720A8A"/>
    <w:rsid w:val="0072107E"/>
    <w:rsid w:val="00721B94"/>
    <w:rsid w:val="00723BC9"/>
    <w:rsid w:val="00723E1C"/>
    <w:rsid w:val="00723FF6"/>
    <w:rsid w:val="007252BF"/>
    <w:rsid w:val="00725933"/>
    <w:rsid w:val="00725E6B"/>
    <w:rsid w:val="00727104"/>
    <w:rsid w:val="00727540"/>
    <w:rsid w:val="00727597"/>
    <w:rsid w:val="00730201"/>
    <w:rsid w:val="0073036F"/>
    <w:rsid w:val="00730940"/>
    <w:rsid w:val="00731BB5"/>
    <w:rsid w:val="00732D10"/>
    <w:rsid w:val="00733550"/>
    <w:rsid w:val="0073384B"/>
    <w:rsid w:val="00734524"/>
    <w:rsid w:val="0073469D"/>
    <w:rsid w:val="00734DA8"/>
    <w:rsid w:val="00735ED8"/>
    <w:rsid w:val="0073647D"/>
    <w:rsid w:val="00736A23"/>
    <w:rsid w:val="00736D58"/>
    <w:rsid w:val="00736E4B"/>
    <w:rsid w:val="00737302"/>
    <w:rsid w:val="00740139"/>
    <w:rsid w:val="00740795"/>
    <w:rsid w:val="00740ADE"/>
    <w:rsid w:val="00740C8F"/>
    <w:rsid w:val="00740DEC"/>
    <w:rsid w:val="00741815"/>
    <w:rsid w:val="00741FF0"/>
    <w:rsid w:val="00742276"/>
    <w:rsid w:val="007423A9"/>
    <w:rsid w:val="00742578"/>
    <w:rsid w:val="00742A91"/>
    <w:rsid w:val="00742E2D"/>
    <w:rsid w:val="00743271"/>
    <w:rsid w:val="007434DE"/>
    <w:rsid w:val="0074500B"/>
    <w:rsid w:val="00745424"/>
    <w:rsid w:val="007479AC"/>
    <w:rsid w:val="00747C79"/>
    <w:rsid w:val="00750329"/>
    <w:rsid w:val="0075044D"/>
    <w:rsid w:val="007505A1"/>
    <w:rsid w:val="00750E07"/>
    <w:rsid w:val="00752201"/>
    <w:rsid w:val="00752E22"/>
    <w:rsid w:val="00753425"/>
    <w:rsid w:val="00754136"/>
    <w:rsid w:val="0075441A"/>
    <w:rsid w:val="007546B7"/>
    <w:rsid w:val="007548D8"/>
    <w:rsid w:val="00755516"/>
    <w:rsid w:val="00755663"/>
    <w:rsid w:val="00755FBE"/>
    <w:rsid w:val="0075621A"/>
    <w:rsid w:val="00757795"/>
    <w:rsid w:val="00757D3D"/>
    <w:rsid w:val="00757E46"/>
    <w:rsid w:val="00757F37"/>
    <w:rsid w:val="00760164"/>
    <w:rsid w:val="00760751"/>
    <w:rsid w:val="00760C52"/>
    <w:rsid w:val="007620E8"/>
    <w:rsid w:val="0076424D"/>
    <w:rsid w:val="0076435F"/>
    <w:rsid w:val="00764B22"/>
    <w:rsid w:val="0076505B"/>
    <w:rsid w:val="0076568B"/>
    <w:rsid w:val="007657CC"/>
    <w:rsid w:val="00765ECB"/>
    <w:rsid w:val="007660C7"/>
    <w:rsid w:val="00767167"/>
    <w:rsid w:val="00767254"/>
    <w:rsid w:val="00770C8A"/>
    <w:rsid w:val="007713AA"/>
    <w:rsid w:val="00771704"/>
    <w:rsid w:val="007718F3"/>
    <w:rsid w:val="0077198F"/>
    <w:rsid w:val="0077275D"/>
    <w:rsid w:val="00772BA1"/>
    <w:rsid w:val="00772D6A"/>
    <w:rsid w:val="0077361C"/>
    <w:rsid w:val="0077365A"/>
    <w:rsid w:val="00773C2E"/>
    <w:rsid w:val="00774915"/>
    <w:rsid w:val="0077615B"/>
    <w:rsid w:val="00777213"/>
    <w:rsid w:val="007800F6"/>
    <w:rsid w:val="007802E9"/>
    <w:rsid w:val="00782170"/>
    <w:rsid w:val="00782224"/>
    <w:rsid w:val="0078236E"/>
    <w:rsid w:val="007825DB"/>
    <w:rsid w:val="0078289B"/>
    <w:rsid w:val="00782B5F"/>
    <w:rsid w:val="00783158"/>
    <w:rsid w:val="00783C7F"/>
    <w:rsid w:val="00784BDA"/>
    <w:rsid w:val="00785F9B"/>
    <w:rsid w:val="00786920"/>
    <w:rsid w:val="00786D31"/>
    <w:rsid w:val="0078714B"/>
    <w:rsid w:val="00787720"/>
    <w:rsid w:val="00790EE5"/>
    <w:rsid w:val="007912B2"/>
    <w:rsid w:val="0079197C"/>
    <w:rsid w:val="00792491"/>
    <w:rsid w:val="0079328D"/>
    <w:rsid w:val="00793BCF"/>
    <w:rsid w:val="00793E70"/>
    <w:rsid w:val="007945D5"/>
    <w:rsid w:val="007947A5"/>
    <w:rsid w:val="00794C86"/>
    <w:rsid w:val="00796215"/>
    <w:rsid w:val="00796965"/>
    <w:rsid w:val="00797C60"/>
    <w:rsid w:val="00797FA6"/>
    <w:rsid w:val="007A04DF"/>
    <w:rsid w:val="007A07EF"/>
    <w:rsid w:val="007A1CEE"/>
    <w:rsid w:val="007A224C"/>
    <w:rsid w:val="007A2771"/>
    <w:rsid w:val="007A2F0E"/>
    <w:rsid w:val="007A3283"/>
    <w:rsid w:val="007A3B46"/>
    <w:rsid w:val="007A4031"/>
    <w:rsid w:val="007A40F5"/>
    <w:rsid w:val="007A45BE"/>
    <w:rsid w:val="007A49C5"/>
    <w:rsid w:val="007A673C"/>
    <w:rsid w:val="007A7343"/>
    <w:rsid w:val="007B2275"/>
    <w:rsid w:val="007B2594"/>
    <w:rsid w:val="007B3D19"/>
    <w:rsid w:val="007B4A59"/>
    <w:rsid w:val="007B55E2"/>
    <w:rsid w:val="007B5EDC"/>
    <w:rsid w:val="007B7759"/>
    <w:rsid w:val="007B7E0C"/>
    <w:rsid w:val="007C0363"/>
    <w:rsid w:val="007C05F1"/>
    <w:rsid w:val="007C0DF8"/>
    <w:rsid w:val="007C15F9"/>
    <w:rsid w:val="007C18AC"/>
    <w:rsid w:val="007C3188"/>
    <w:rsid w:val="007C32AB"/>
    <w:rsid w:val="007C416A"/>
    <w:rsid w:val="007C43D3"/>
    <w:rsid w:val="007C4AA9"/>
    <w:rsid w:val="007C5007"/>
    <w:rsid w:val="007C6636"/>
    <w:rsid w:val="007C6654"/>
    <w:rsid w:val="007C793A"/>
    <w:rsid w:val="007C7EFC"/>
    <w:rsid w:val="007D071F"/>
    <w:rsid w:val="007D108A"/>
    <w:rsid w:val="007D1F85"/>
    <w:rsid w:val="007D2800"/>
    <w:rsid w:val="007D3BA3"/>
    <w:rsid w:val="007D3E7C"/>
    <w:rsid w:val="007D3F4F"/>
    <w:rsid w:val="007D4C62"/>
    <w:rsid w:val="007D550F"/>
    <w:rsid w:val="007D559E"/>
    <w:rsid w:val="007D5712"/>
    <w:rsid w:val="007D5D83"/>
    <w:rsid w:val="007D6578"/>
    <w:rsid w:val="007D65D4"/>
    <w:rsid w:val="007D663F"/>
    <w:rsid w:val="007D70A4"/>
    <w:rsid w:val="007D7B8C"/>
    <w:rsid w:val="007E16C1"/>
    <w:rsid w:val="007E1ABF"/>
    <w:rsid w:val="007E1CDA"/>
    <w:rsid w:val="007E1DD1"/>
    <w:rsid w:val="007E2190"/>
    <w:rsid w:val="007E3F25"/>
    <w:rsid w:val="007E41BD"/>
    <w:rsid w:val="007E4293"/>
    <w:rsid w:val="007E4875"/>
    <w:rsid w:val="007E4AF8"/>
    <w:rsid w:val="007E5451"/>
    <w:rsid w:val="007E584B"/>
    <w:rsid w:val="007E5F95"/>
    <w:rsid w:val="007E6956"/>
    <w:rsid w:val="007E6CB9"/>
    <w:rsid w:val="007E7D63"/>
    <w:rsid w:val="007E7D8A"/>
    <w:rsid w:val="007F076F"/>
    <w:rsid w:val="007F07E6"/>
    <w:rsid w:val="007F0B0D"/>
    <w:rsid w:val="007F1164"/>
    <w:rsid w:val="007F13CB"/>
    <w:rsid w:val="007F1570"/>
    <w:rsid w:val="007F1703"/>
    <w:rsid w:val="007F2B7E"/>
    <w:rsid w:val="007F2F1D"/>
    <w:rsid w:val="007F30FD"/>
    <w:rsid w:val="007F31F3"/>
    <w:rsid w:val="007F32F9"/>
    <w:rsid w:val="007F3F25"/>
    <w:rsid w:val="007F4079"/>
    <w:rsid w:val="007F4463"/>
    <w:rsid w:val="007F4A4D"/>
    <w:rsid w:val="007F57C6"/>
    <w:rsid w:val="007F5C50"/>
    <w:rsid w:val="007F5D03"/>
    <w:rsid w:val="007F61D1"/>
    <w:rsid w:val="007F6416"/>
    <w:rsid w:val="007F65C9"/>
    <w:rsid w:val="007F7496"/>
    <w:rsid w:val="007F7971"/>
    <w:rsid w:val="0080075F"/>
    <w:rsid w:val="008008D7"/>
    <w:rsid w:val="0080147D"/>
    <w:rsid w:val="008023E7"/>
    <w:rsid w:val="008024C4"/>
    <w:rsid w:val="00802AA1"/>
    <w:rsid w:val="00803109"/>
    <w:rsid w:val="008034DA"/>
    <w:rsid w:val="008034E2"/>
    <w:rsid w:val="008039F7"/>
    <w:rsid w:val="008042C5"/>
    <w:rsid w:val="008055F8"/>
    <w:rsid w:val="0080599A"/>
    <w:rsid w:val="008069EC"/>
    <w:rsid w:val="0080754F"/>
    <w:rsid w:val="0081034F"/>
    <w:rsid w:val="00811BE5"/>
    <w:rsid w:val="0081234C"/>
    <w:rsid w:val="00812AE5"/>
    <w:rsid w:val="008132FF"/>
    <w:rsid w:val="00814C82"/>
    <w:rsid w:val="00815AE8"/>
    <w:rsid w:val="00816466"/>
    <w:rsid w:val="00817107"/>
    <w:rsid w:val="00817153"/>
    <w:rsid w:val="0081745E"/>
    <w:rsid w:val="008174C6"/>
    <w:rsid w:val="00817758"/>
    <w:rsid w:val="008203BA"/>
    <w:rsid w:val="0082046C"/>
    <w:rsid w:val="00820803"/>
    <w:rsid w:val="008229BB"/>
    <w:rsid w:val="0082310C"/>
    <w:rsid w:val="00823C18"/>
    <w:rsid w:val="008246BB"/>
    <w:rsid w:val="00824F25"/>
    <w:rsid w:val="00825FAE"/>
    <w:rsid w:val="0082605F"/>
    <w:rsid w:val="008266A4"/>
    <w:rsid w:val="008303D7"/>
    <w:rsid w:val="00830C0D"/>
    <w:rsid w:val="00831127"/>
    <w:rsid w:val="00831829"/>
    <w:rsid w:val="00831959"/>
    <w:rsid w:val="00831F84"/>
    <w:rsid w:val="00832316"/>
    <w:rsid w:val="00832416"/>
    <w:rsid w:val="008331E7"/>
    <w:rsid w:val="0083371D"/>
    <w:rsid w:val="00833DA8"/>
    <w:rsid w:val="008342EB"/>
    <w:rsid w:val="008348CA"/>
    <w:rsid w:val="00834E00"/>
    <w:rsid w:val="008352F0"/>
    <w:rsid w:val="00836089"/>
    <w:rsid w:val="00836379"/>
    <w:rsid w:val="00836B8E"/>
    <w:rsid w:val="00837405"/>
    <w:rsid w:val="008379BC"/>
    <w:rsid w:val="008407A3"/>
    <w:rsid w:val="00840A24"/>
    <w:rsid w:val="00840D13"/>
    <w:rsid w:val="00841021"/>
    <w:rsid w:val="00841626"/>
    <w:rsid w:val="008424EA"/>
    <w:rsid w:val="0084258D"/>
    <w:rsid w:val="00842B74"/>
    <w:rsid w:val="0084425A"/>
    <w:rsid w:val="00844BA2"/>
    <w:rsid w:val="00844D6A"/>
    <w:rsid w:val="0084503A"/>
    <w:rsid w:val="00845339"/>
    <w:rsid w:val="008459F2"/>
    <w:rsid w:val="00845CD6"/>
    <w:rsid w:val="0084653E"/>
    <w:rsid w:val="00847129"/>
    <w:rsid w:val="008501A9"/>
    <w:rsid w:val="00850C19"/>
    <w:rsid w:val="00851156"/>
    <w:rsid w:val="008520BB"/>
    <w:rsid w:val="00852AEE"/>
    <w:rsid w:val="00853703"/>
    <w:rsid w:val="00853F48"/>
    <w:rsid w:val="008547AF"/>
    <w:rsid w:val="008551B5"/>
    <w:rsid w:val="008553D6"/>
    <w:rsid w:val="008556C4"/>
    <w:rsid w:val="00855C9F"/>
    <w:rsid w:val="008560D3"/>
    <w:rsid w:val="00856108"/>
    <w:rsid w:val="00856520"/>
    <w:rsid w:val="00856F93"/>
    <w:rsid w:val="00857959"/>
    <w:rsid w:val="00857CDE"/>
    <w:rsid w:val="008602A2"/>
    <w:rsid w:val="00860852"/>
    <w:rsid w:val="00860AEA"/>
    <w:rsid w:val="0086144D"/>
    <w:rsid w:val="00863076"/>
    <w:rsid w:val="00863135"/>
    <w:rsid w:val="0086324B"/>
    <w:rsid w:val="00865216"/>
    <w:rsid w:val="00865F6C"/>
    <w:rsid w:val="00866680"/>
    <w:rsid w:val="00866875"/>
    <w:rsid w:val="00867464"/>
    <w:rsid w:val="0086787A"/>
    <w:rsid w:val="008678FB"/>
    <w:rsid w:val="00870E2E"/>
    <w:rsid w:val="00871E2F"/>
    <w:rsid w:val="0087237D"/>
    <w:rsid w:val="00872926"/>
    <w:rsid w:val="00872A8F"/>
    <w:rsid w:val="00873335"/>
    <w:rsid w:val="008736A1"/>
    <w:rsid w:val="008737B8"/>
    <w:rsid w:val="008747B2"/>
    <w:rsid w:val="00874B0E"/>
    <w:rsid w:val="00875270"/>
    <w:rsid w:val="00875343"/>
    <w:rsid w:val="0087562B"/>
    <w:rsid w:val="008760D9"/>
    <w:rsid w:val="00876802"/>
    <w:rsid w:val="00876D42"/>
    <w:rsid w:val="008772A2"/>
    <w:rsid w:val="00877514"/>
    <w:rsid w:val="00877E51"/>
    <w:rsid w:val="00880108"/>
    <w:rsid w:val="00880623"/>
    <w:rsid w:val="00880FB6"/>
    <w:rsid w:val="008823B7"/>
    <w:rsid w:val="00883668"/>
    <w:rsid w:val="0088392F"/>
    <w:rsid w:val="008839CA"/>
    <w:rsid w:val="00884173"/>
    <w:rsid w:val="00884450"/>
    <w:rsid w:val="00885623"/>
    <w:rsid w:val="0088585B"/>
    <w:rsid w:val="0088587C"/>
    <w:rsid w:val="00885D05"/>
    <w:rsid w:val="0088736B"/>
    <w:rsid w:val="00887B60"/>
    <w:rsid w:val="00887D44"/>
    <w:rsid w:val="008900BA"/>
    <w:rsid w:val="0089029A"/>
    <w:rsid w:val="008907CC"/>
    <w:rsid w:val="00890C32"/>
    <w:rsid w:val="008912A1"/>
    <w:rsid w:val="0089255B"/>
    <w:rsid w:val="00892A36"/>
    <w:rsid w:val="00894892"/>
    <w:rsid w:val="00894A8A"/>
    <w:rsid w:val="008953CB"/>
    <w:rsid w:val="008957E1"/>
    <w:rsid w:val="00895A28"/>
    <w:rsid w:val="00895BC5"/>
    <w:rsid w:val="008960D6"/>
    <w:rsid w:val="0089614B"/>
    <w:rsid w:val="00896BB5"/>
    <w:rsid w:val="00896BF0"/>
    <w:rsid w:val="00897147"/>
    <w:rsid w:val="00897168"/>
    <w:rsid w:val="00897BBF"/>
    <w:rsid w:val="008A00E2"/>
    <w:rsid w:val="008A0674"/>
    <w:rsid w:val="008A0C35"/>
    <w:rsid w:val="008A0E68"/>
    <w:rsid w:val="008A1453"/>
    <w:rsid w:val="008A1981"/>
    <w:rsid w:val="008A38D2"/>
    <w:rsid w:val="008A44BC"/>
    <w:rsid w:val="008A47AC"/>
    <w:rsid w:val="008A523D"/>
    <w:rsid w:val="008A5C13"/>
    <w:rsid w:val="008A65D9"/>
    <w:rsid w:val="008A6FBF"/>
    <w:rsid w:val="008A7B03"/>
    <w:rsid w:val="008A7D12"/>
    <w:rsid w:val="008B019D"/>
    <w:rsid w:val="008B0599"/>
    <w:rsid w:val="008B0629"/>
    <w:rsid w:val="008B06F4"/>
    <w:rsid w:val="008B0791"/>
    <w:rsid w:val="008B1443"/>
    <w:rsid w:val="008B15AA"/>
    <w:rsid w:val="008B1CD6"/>
    <w:rsid w:val="008B26EC"/>
    <w:rsid w:val="008B2F18"/>
    <w:rsid w:val="008B3334"/>
    <w:rsid w:val="008B413F"/>
    <w:rsid w:val="008B5155"/>
    <w:rsid w:val="008B5229"/>
    <w:rsid w:val="008C0066"/>
    <w:rsid w:val="008C0A9B"/>
    <w:rsid w:val="008C0CC8"/>
    <w:rsid w:val="008C0D26"/>
    <w:rsid w:val="008C2772"/>
    <w:rsid w:val="008C2B96"/>
    <w:rsid w:val="008C2D0B"/>
    <w:rsid w:val="008C64A9"/>
    <w:rsid w:val="008C68C6"/>
    <w:rsid w:val="008C7955"/>
    <w:rsid w:val="008C7BD0"/>
    <w:rsid w:val="008D050C"/>
    <w:rsid w:val="008D073C"/>
    <w:rsid w:val="008D0C91"/>
    <w:rsid w:val="008D13BC"/>
    <w:rsid w:val="008D1511"/>
    <w:rsid w:val="008D15C8"/>
    <w:rsid w:val="008D1987"/>
    <w:rsid w:val="008D29B8"/>
    <w:rsid w:val="008D2C5F"/>
    <w:rsid w:val="008D363B"/>
    <w:rsid w:val="008D43C1"/>
    <w:rsid w:val="008D475B"/>
    <w:rsid w:val="008D4D30"/>
    <w:rsid w:val="008D501B"/>
    <w:rsid w:val="008D6037"/>
    <w:rsid w:val="008D63A0"/>
    <w:rsid w:val="008D66B4"/>
    <w:rsid w:val="008D6DAA"/>
    <w:rsid w:val="008D79E8"/>
    <w:rsid w:val="008D7B73"/>
    <w:rsid w:val="008E1ABF"/>
    <w:rsid w:val="008E2966"/>
    <w:rsid w:val="008E2C4C"/>
    <w:rsid w:val="008E3713"/>
    <w:rsid w:val="008E37B3"/>
    <w:rsid w:val="008E3D8B"/>
    <w:rsid w:val="008E4DF8"/>
    <w:rsid w:val="008E5868"/>
    <w:rsid w:val="008E668F"/>
    <w:rsid w:val="008E6BD3"/>
    <w:rsid w:val="008E731E"/>
    <w:rsid w:val="008E751C"/>
    <w:rsid w:val="008E762C"/>
    <w:rsid w:val="008E7E16"/>
    <w:rsid w:val="008F0B3A"/>
    <w:rsid w:val="008F10BC"/>
    <w:rsid w:val="008F29B6"/>
    <w:rsid w:val="008F2EC4"/>
    <w:rsid w:val="008F3736"/>
    <w:rsid w:val="008F3854"/>
    <w:rsid w:val="008F4BCD"/>
    <w:rsid w:val="008F4CF7"/>
    <w:rsid w:val="008F5BC4"/>
    <w:rsid w:val="008F651A"/>
    <w:rsid w:val="008F700B"/>
    <w:rsid w:val="008F7F45"/>
    <w:rsid w:val="00900254"/>
    <w:rsid w:val="00900446"/>
    <w:rsid w:val="00900B93"/>
    <w:rsid w:val="00900D34"/>
    <w:rsid w:val="00902261"/>
    <w:rsid w:val="0090257C"/>
    <w:rsid w:val="00902824"/>
    <w:rsid w:val="00902BA7"/>
    <w:rsid w:val="00904703"/>
    <w:rsid w:val="0090484A"/>
    <w:rsid w:val="00904A67"/>
    <w:rsid w:val="00905BA8"/>
    <w:rsid w:val="00905BFD"/>
    <w:rsid w:val="00905CCF"/>
    <w:rsid w:val="0090698B"/>
    <w:rsid w:val="00906CB6"/>
    <w:rsid w:val="00906DD1"/>
    <w:rsid w:val="009075E7"/>
    <w:rsid w:val="00907BF2"/>
    <w:rsid w:val="009102BD"/>
    <w:rsid w:val="009105CA"/>
    <w:rsid w:val="0091066C"/>
    <w:rsid w:val="009111D8"/>
    <w:rsid w:val="00912E22"/>
    <w:rsid w:val="00913BD4"/>
    <w:rsid w:val="0091490E"/>
    <w:rsid w:val="00915C7E"/>
    <w:rsid w:val="00915EE4"/>
    <w:rsid w:val="00916262"/>
    <w:rsid w:val="009162B5"/>
    <w:rsid w:val="00916505"/>
    <w:rsid w:val="0091669A"/>
    <w:rsid w:val="0091736A"/>
    <w:rsid w:val="00917D65"/>
    <w:rsid w:val="00917DF0"/>
    <w:rsid w:val="00920978"/>
    <w:rsid w:val="00920B93"/>
    <w:rsid w:val="00920D9C"/>
    <w:rsid w:val="00920E01"/>
    <w:rsid w:val="00920F3C"/>
    <w:rsid w:val="009213B4"/>
    <w:rsid w:val="00921577"/>
    <w:rsid w:val="00921773"/>
    <w:rsid w:val="00921FEA"/>
    <w:rsid w:val="0092224F"/>
    <w:rsid w:val="00922299"/>
    <w:rsid w:val="0092245A"/>
    <w:rsid w:val="00922AEB"/>
    <w:rsid w:val="009232AC"/>
    <w:rsid w:val="009234A8"/>
    <w:rsid w:val="009238BA"/>
    <w:rsid w:val="00923AF2"/>
    <w:rsid w:val="00923F9B"/>
    <w:rsid w:val="009241E0"/>
    <w:rsid w:val="009244FD"/>
    <w:rsid w:val="009246D8"/>
    <w:rsid w:val="00924A70"/>
    <w:rsid w:val="00924CCB"/>
    <w:rsid w:val="0092560A"/>
    <w:rsid w:val="00926E5D"/>
    <w:rsid w:val="00927029"/>
    <w:rsid w:val="00927278"/>
    <w:rsid w:val="00927914"/>
    <w:rsid w:val="00927EE9"/>
    <w:rsid w:val="0093002F"/>
    <w:rsid w:val="00930428"/>
    <w:rsid w:val="00930E32"/>
    <w:rsid w:val="009317C2"/>
    <w:rsid w:val="009324C7"/>
    <w:rsid w:val="00932B85"/>
    <w:rsid w:val="00932D7A"/>
    <w:rsid w:val="009333D0"/>
    <w:rsid w:val="009335DC"/>
    <w:rsid w:val="00933BC2"/>
    <w:rsid w:val="00933CCF"/>
    <w:rsid w:val="00934BF0"/>
    <w:rsid w:val="00935114"/>
    <w:rsid w:val="0093682C"/>
    <w:rsid w:val="009368C5"/>
    <w:rsid w:val="009375A7"/>
    <w:rsid w:val="009403BB"/>
    <w:rsid w:val="00941ACD"/>
    <w:rsid w:val="00941F68"/>
    <w:rsid w:val="00942C09"/>
    <w:rsid w:val="0094305B"/>
    <w:rsid w:val="00943B18"/>
    <w:rsid w:val="00943C9D"/>
    <w:rsid w:val="00944797"/>
    <w:rsid w:val="0094583A"/>
    <w:rsid w:val="0094600E"/>
    <w:rsid w:val="00946885"/>
    <w:rsid w:val="00947C58"/>
    <w:rsid w:val="0095007B"/>
    <w:rsid w:val="0095026F"/>
    <w:rsid w:val="0095121F"/>
    <w:rsid w:val="00951614"/>
    <w:rsid w:val="00951BA5"/>
    <w:rsid w:val="00951CA4"/>
    <w:rsid w:val="00951F44"/>
    <w:rsid w:val="00952069"/>
    <w:rsid w:val="009523F2"/>
    <w:rsid w:val="0095296A"/>
    <w:rsid w:val="0095348B"/>
    <w:rsid w:val="00953619"/>
    <w:rsid w:val="0095513B"/>
    <w:rsid w:val="00955AE5"/>
    <w:rsid w:val="00956C4B"/>
    <w:rsid w:val="00956DCE"/>
    <w:rsid w:val="00957BE2"/>
    <w:rsid w:val="00960C4E"/>
    <w:rsid w:val="00962307"/>
    <w:rsid w:val="009628E8"/>
    <w:rsid w:val="00963063"/>
    <w:rsid w:val="00963E18"/>
    <w:rsid w:val="00963EFF"/>
    <w:rsid w:val="009643BF"/>
    <w:rsid w:val="009651B6"/>
    <w:rsid w:val="00965F04"/>
    <w:rsid w:val="009663E4"/>
    <w:rsid w:val="00966978"/>
    <w:rsid w:val="00966BD3"/>
    <w:rsid w:val="00967107"/>
    <w:rsid w:val="00967FFC"/>
    <w:rsid w:val="009715E5"/>
    <w:rsid w:val="00971868"/>
    <w:rsid w:val="009719FE"/>
    <w:rsid w:val="009726FB"/>
    <w:rsid w:val="00972D13"/>
    <w:rsid w:val="00972D6B"/>
    <w:rsid w:val="00972F4B"/>
    <w:rsid w:val="00972F8C"/>
    <w:rsid w:val="009758BE"/>
    <w:rsid w:val="00975D90"/>
    <w:rsid w:val="00976496"/>
    <w:rsid w:val="00976D25"/>
    <w:rsid w:val="00977DED"/>
    <w:rsid w:val="00977F43"/>
    <w:rsid w:val="009803E8"/>
    <w:rsid w:val="00980B2F"/>
    <w:rsid w:val="009813B8"/>
    <w:rsid w:val="00981434"/>
    <w:rsid w:val="00981813"/>
    <w:rsid w:val="00981F37"/>
    <w:rsid w:val="00981F56"/>
    <w:rsid w:val="009823D8"/>
    <w:rsid w:val="0098329D"/>
    <w:rsid w:val="00984158"/>
    <w:rsid w:val="00984F35"/>
    <w:rsid w:val="009852A3"/>
    <w:rsid w:val="00985979"/>
    <w:rsid w:val="00986042"/>
    <w:rsid w:val="00987041"/>
    <w:rsid w:val="00987758"/>
    <w:rsid w:val="00987B38"/>
    <w:rsid w:val="0098C525"/>
    <w:rsid w:val="0099263B"/>
    <w:rsid w:val="00993E8A"/>
    <w:rsid w:val="00993FF7"/>
    <w:rsid w:val="00994969"/>
    <w:rsid w:val="00995072"/>
    <w:rsid w:val="00995075"/>
    <w:rsid w:val="009951B6"/>
    <w:rsid w:val="009961EC"/>
    <w:rsid w:val="00996777"/>
    <w:rsid w:val="0099699B"/>
    <w:rsid w:val="00997950"/>
    <w:rsid w:val="009A132B"/>
    <w:rsid w:val="009A15C6"/>
    <w:rsid w:val="009A1AF3"/>
    <w:rsid w:val="009A1EFC"/>
    <w:rsid w:val="009A22D1"/>
    <w:rsid w:val="009A290C"/>
    <w:rsid w:val="009A2FC1"/>
    <w:rsid w:val="009A30C1"/>
    <w:rsid w:val="009A3121"/>
    <w:rsid w:val="009A32B8"/>
    <w:rsid w:val="009A3545"/>
    <w:rsid w:val="009A3843"/>
    <w:rsid w:val="009A41DD"/>
    <w:rsid w:val="009A550F"/>
    <w:rsid w:val="009A5777"/>
    <w:rsid w:val="009A5DC0"/>
    <w:rsid w:val="009A70E4"/>
    <w:rsid w:val="009A789D"/>
    <w:rsid w:val="009B01AF"/>
    <w:rsid w:val="009B0758"/>
    <w:rsid w:val="009B28F3"/>
    <w:rsid w:val="009B2D8C"/>
    <w:rsid w:val="009B365F"/>
    <w:rsid w:val="009B3674"/>
    <w:rsid w:val="009B3BAC"/>
    <w:rsid w:val="009B54B2"/>
    <w:rsid w:val="009B566A"/>
    <w:rsid w:val="009B5B23"/>
    <w:rsid w:val="009B645B"/>
    <w:rsid w:val="009B65B6"/>
    <w:rsid w:val="009B65F3"/>
    <w:rsid w:val="009B7D67"/>
    <w:rsid w:val="009B7ED8"/>
    <w:rsid w:val="009C003C"/>
    <w:rsid w:val="009C0532"/>
    <w:rsid w:val="009C0DF5"/>
    <w:rsid w:val="009C1FD6"/>
    <w:rsid w:val="009C23B2"/>
    <w:rsid w:val="009C2C17"/>
    <w:rsid w:val="009C2C71"/>
    <w:rsid w:val="009C2D80"/>
    <w:rsid w:val="009C3456"/>
    <w:rsid w:val="009C40D2"/>
    <w:rsid w:val="009C4AEF"/>
    <w:rsid w:val="009C542B"/>
    <w:rsid w:val="009C56F6"/>
    <w:rsid w:val="009C5EE6"/>
    <w:rsid w:val="009C6991"/>
    <w:rsid w:val="009C70FB"/>
    <w:rsid w:val="009C74F8"/>
    <w:rsid w:val="009C7C95"/>
    <w:rsid w:val="009C7DBB"/>
    <w:rsid w:val="009D0176"/>
    <w:rsid w:val="009D0943"/>
    <w:rsid w:val="009D0FB6"/>
    <w:rsid w:val="009D18AD"/>
    <w:rsid w:val="009D18E9"/>
    <w:rsid w:val="009D205B"/>
    <w:rsid w:val="009D2B84"/>
    <w:rsid w:val="009D3EDA"/>
    <w:rsid w:val="009D42E2"/>
    <w:rsid w:val="009D4B9F"/>
    <w:rsid w:val="009D4C39"/>
    <w:rsid w:val="009D4E8A"/>
    <w:rsid w:val="009D4EAE"/>
    <w:rsid w:val="009D599B"/>
    <w:rsid w:val="009D5FB3"/>
    <w:rsid w:val="009D68B5"/>
    <w:rsid w:val="009D77B3"/>
    <w:rsid w:val="009D7AA6"/>
    <w:rsid w:val="009D7B5E"/>
    <w:rsid w:val="009D7CA1"/>
    <w:rsid w:val="009D7FDB"/>
    <w:rsid w:val="009E11C2"/>
    <w:rsid w:val="009E193A"/>
    <w:rsid w:val="009E2985"/>
    <w:rsid w:val="009E3386"/>
    <w:rsid w:val="009E374C"/>
    <w:rsid w:val="009E375B"/>
    <w:rsid w:val="009E39D9"/>
    <w:rsid w:val="009E3EEA"/>
    <w:rsid w:val="009E469B"/>
    <w:rsid w:val="009E4A9C"/>
    <w:rsid w:val="009E5380"/>
    <w:rsid w:val="009E7791"/>
    <w:rsid w:val="009E7D0F"/>
    <w:rsid w:val="009E7E70"/>
    <w:rsid w:val="009F054F"/>
    <w:rsid w:val="009F1FC1"/>
    <w:rsid w:val="009F215C"/>
    <w:rsid w:val="009F2914"/>
    <w:rsid w:val="009F2D86"/>
    <w:rsid w:val="009F314F"/>
    <w:rsid w:val="009F3891"/>
    <w:rsid w:val="009F423E"/>
    <w:rsid w:val="009F4602"/>
    <w:rsid w:val="009F4BA6"/>
    <w:rsid w:val="009F4FB8"/>
    <w:rsid w:val="009F5AAD"/>
    <w:rsid w:val="009F5F10"/>
    <w:rsid w:val="009F64BC"/>
    <w:rsid w:val="009F6A9B"/>
    <w:rsid w:val="009F6BFF"/>
    <w:rsid w:val="009F78C4"/>
    <w:rsid w:val="009F7B82"/>
    <w:rsid w:val="009F7C59"/>
    <w:rsid w:val="00A00A83"/>
    <w:rsid w:val="00A00C9E"/>
    <w:rsid w:val="00A00E2E"/>
    <w:rsid w:val="00A0143D"/>
    <w:rsid w:val="00A01A0B"/>
    <w:rsid w:val="00A02758"/>
    <w:rsid w:val="00A02885"/>
    <w:rsid w:val="00A04946"/>
    <w:rsid w:val="00A07A65"/>
    <w:rsid w:val="00A10BE9"/>
    <w:rsid w:val="00A111DC"/>
    <w:rsid w:val="00A11AED"/>
    <w:rsid w:val="00A121BA"/>
    <w:rsid w:val="00A123D0"/>
    <w:rsid w:val="00A1446F"/>
    <w:rsid w:val="00A14B05"/>
    <w:rsid w:val="00A14EFB"/>
    <w:rsid w:val="00A150B4"/>
    <w:rsid w:val="00A151E2"/>
    <w:rsid w:val="00A15ACE"/>
    <w:rsid w:val="00A16A2F"/>
    <w:rsid w:val="00A17D4F"/>
    <w:rsid w:val="00A17F88"/>
    <w:rsid w:val="00A20863"/>
    <w:rsid w:val="00A21BBF"/>
    <w:rsid w:val="00A23921"/>
    <w:rsid w:val="00A239C1"/>
    <w:rsid w:val="00A240FB"/>
    <w:rsid w:val="00A24503"/>
    <w:rsid w:val="00A24C12"/>
    <w:rsid w:val="00A2580F"/>
    <w:rsid w:val="00A2607C"/>
    <w:rsid w:val="00A268AC"/>
    <w:rsid w:val="00A278D6"/>
    <w:rsid w:val="00A27AE2"/>
    <w:rsid w:val="00A27E59"/>
    <w:rsid w:val="00A30C4A"/>
    <w:rsid w:val="00A30FFA"/>
    <w:rsid w:val="00A31329"/>
    <w:rsid w:val="00A315E3"/>
    <w:rsid w:val="00A31F1B"/>
    <w:rsid w:val="00A32927"/>
    <w:rsid w:val="00A32AA1"/>
    <w:rsid w:val="00A33BEE"/>
    <w:rsid w:val="00A33EEF"/>
    <w:rsid w:val="00A3423E"/>
    <w:rsid w:val="00A353C1"/>
    <w:rsid w:val="00A358C8"/>
    <w:rsid w:val="00A36424"/>
    <w:rsid w:val="00A369D1"/>
    <w:rsid w:val="00A36F09"/>
    <w:rsid w:val="00A37BE3"/>
    <w:rsid w:val="00A401C4"/>
    <w:rsid w:val="00A406A3"/>
    <w:rsid w:val="00A40BE1"/>
    <w:rsid w:val="00A40C2D"/>
    <w:rsid w:val="00A40EBC"/>
    <w:rsid w:val="00A41176"/>
    <w:rsid w:val="00A41A9C"/>
    <w:rsid w:val="00A41B1B"/>
    <w:rsid w:val="00A433D9"/>
    <w:rsid w:val="00A436A0"/>
    <w:rsid w:val="00A437F4"/>
    <w:rsid w:val="00A43E3D"/>
    <w:rsid w:val="00A4439F"/>
    <w:rsid w:val="00A44830"/>
    <w:rsid w:val="00A45271"/>
    <w:rsid w:val="00A45BA9"/>
    <w:rsid w:val="00A45E60"/>
    <w:rsid w:val="00A465AF"/>
    <w:rsid w:val="00A47153"/>
    <w:rsid w:val="00A47410"/>
    <w:rsid w:val="00A47524"/>
    <w:rsid w:val="00A47A45"/>
    <w:rsid w:val="00A47F33"/>
    <w:rsid w:val="00A519E6"/>
    <w:rsid w:val="00A522EF"/>
    <w:rsid w:val="00A5326D"/>
    <w:rsid w:val="00A534F9"/>
    <w:rsid w:val="00A54162"/>
    <w:rsid w:val="00A54B9E"/>
    <w:rsid w:val="00A558E2"/>
    <w:rsid w:val="00A56789"/>
    <w:rsid w:val="00A5709C"/>
    <w:rsid w:val="00A57A8C"/>
    <w:rsid w:val="00A60361"/>
    <w:rsid w:val="00A606C3"/>
    <w:rsid w:val="00A60EA8"/>
    <w:rsid w:val="00A61B5B"/>
    <w:rsid w:val="00A61EBF"/>
    <w:rsid w:val="00A62556"/>
    <w:rsid w:val="00A62ABC"/>
    <w:rsid w:val="00A630FB"/>
    <w:rsid w:val="00A63229"/>
    <w:rsid w:val="00A64294"/>
    <w:rsid w:val="00A65A87"/>
    <w:rsid w:val="00A65CCB"/>
    <w:rsid w:val="00A65F8A"/>
    <w:rsid w:val="00A67A25"/>
    <w:rsid w:val="00A67DF0"/>
    <w:rsid w:val="00A67EC2"/>
    <w:rsid w:val="00A7006C"/>
    <w:rsid w:val="00A70695"/>
    <w:rsid w:val="00A72614"/>
    <w:rsid w:val="00A726D7"/>
    <w:rsid w:val="00A732CB"/>
    <w:rsid w:val="00A73F1E"/>
    <w:rsid w:val="00A7426E"/>
    <w:rsid w:val="00A758B5"/>
    <w:rsid w:val="00A76A45"/>
    <w:rsid w:val="00A76EC5"/>
    <w:rsid w:val="00A771C8"/>
    <w:rsid w:val="00A774CE"/>
    <w:rsid w:val="00A77C48"/>
    <w:rsid w:val="00A77F2F"/>
    <w:rsid w:val="00A810F2"/>
    <w:rsid w:val="00A81986"/>
    <w:rsid w:val="00A819F8"/>
    <w:rsid w:val="00A81AB5"/>
    <w:rsid w:val="00A82072"/>
    <w:rsid w:val="00A82215"/>
    <w:rsid w:val="00A82481"/>
    <w:rsid w:val="00A83419"/>
    <w:rsid w:val="00A83449"/>
    <w:rsid w:val="00A8393B"/>
    <w:rsid w:val="00A83AA9"/>
    <w:rsid w:val="00A83C49"/>
    <w:rsid w:val="00A83D35"/>
    <w:rsid w:val="00A84284"/>
    <w:rsid w:val="00A847AB"/>
    <w:rsid w:val="00A863E9"/>
    <w:rsid w:val="00A864CD"/>
    <w:rsid w:val="00A86F84"/>
    <w:rsid w:val="00A87439"/>
    <w:rsid w:val="00A87A3B"/>
    <w:rsid w:val="00A90144"/>
    <w:rsid w:val="00A90A24"/>
    <w:rsid w:val="00A90C38"/>
    <w:rsid w:val="00A92048"/>
    <w:rsid w:val="00A92698"/>
    <w:rsid w:val="00A92780"/>
    <w:rsid w:val="00A92A49"/>
    <w:rsid w:val="00A93795"/>
    <w:rsid w:val="00A939FC"/>
    <w:rsid w:val="00A93E89"/>
    <w:rsid w:val="00A941BE"/>
    <w:rsid w:val="00A94A86"/>
    <w:rsid w:val="00A9645A"/>
    <w:rsid w:val="00A97378"/>
    <w:rsid w:val="00A97551"/>
    <w:rsid w:val="00A97DD9"/>
    <w:rsid w:val="00A97F01"/>
    <w:rsid w:val="00AA05BD"/>
    <w:rsid w:val="00AA06F1"/>
    <w:rsid w:val="00AA0DF2"/>
    <w:rsid w:val="00AA1279"/>
    <w:rsid w:val="00AA1991"/>
    <w:rsid w:val="00AA1B0B"/>
    <w:rsid w:val="00AA20D4"/>
    <w:rsid w:val="00AA24D7"/>
    <w:rsid w:val="00AA25A3"/>
    <w:rsid w:val="00AA285A"/>
    <w:rsid w:val="00AA32CA"/>
    <w:rsid w:val="00AA3D72"/>
    <w:rsid w:val="00AA4F71"/>
    <w:rsid w:val="00AA5BE0"/>
    <w:rsid w:val="00AA60D1"/>
    <w:rsid w:val="00AA65BC"/>
    <w:rsid w:val="00AA6E6F"/>
    <w:rsid w:val="00AA71D6"/>
    <w:rsid w:val="00AA7C25"/>
    <w:rsid w:val="00AB2194"/>
    <w:rsid w:val="00AB2451"/>
    <w:rsid w:val="00AB28E2"/>
    <w:rsid w:val="00AB2BF8"/>
    <w:rsid w:val="00AB2F8B"/>
    <w:rsid w:val="00AB36DF"/>
    <w:rsid w:val="00AB3D94"/>
    <w:rsid w:val="00AB3DF8"/>
    <w:rsid w:val="00AB3EBF"/>
    <w:rsid w:val="00AB45CF"/>
    <w:rsid w:val="00AB593B"/>
    <w:rsid w:val="00AB5FAE"/>
    <w:rsid w:val="00AB65F2"/>
    <w:rsid w:val="00AB70B1"/>
    <w:rsid w:val="00AB70D6"/>
    <w:rsid w:val="00AB7101"/>
    <w:rsid w:val="00AB71A0"/>
    <w:rsid w:val="00AB7805"/>
    <w:rsid w:val="00AC040F"/>
    <w:rsid w:val="00AC0A4C"/>
    <w:rsid w:val="00AC0BCB"/>
    <w:rsid w:val="00AC0DC3"/>
    <w:rsid w:val="00AC0E85"/>
    <w:rsid w:val="00AC14BB"/>
    <w:rsid w:val="00AC162C"/>
    <w:rsid w:val="00AC175E"/>
    <w:rsid w:val="00AC1954"/>
    <w:rsid w:val="00AC1FE0"/>
    <w:rsid w:val="00AC264A"/>
    <w:rsid w:val="00AC27C1"/>
    <w:rsid w:val="00AC31A4"/>
    <w:rsid w:val="00AC34F6"/>
    <w:rsid w:val="00AC46C1"/>
    <w:rsid w:val="00AC52C0"/>
    <w:rsid w:val="00AC596B"/>
    <w:rsid w:val="00AC5BE0"/>
    <w:rsid w:val="00AC6068"/>
    <w:rsid w:val="00AC63E8"/>
    <w:rsid w:val="00AC6C30"/>
    <w:rsid w:val="00AC75BC"/>
    <w:rsid w:val="00AD09EF"/>
    <w:rsid w:val="00AD0F8E"/>
    <w:rsid w:val="00AD1259"/>
    <w:rsid w:val="00AD17CA"/>
    <w:rsid w:val="00AD213A"/>
    <w:rsid w:val="00AD3241"/>
    <w:rsid w:val="00AD3314"/>
    <w:rsid w:val="00AD3A4E"/>
    <w:rsid w:val="00AD3A8D"/>
    <w:rsid w:val="00AD3E92"/>
    <w:rsid w:val="00AD45F5"/>
    <w:rsid w:val="00AD5CB9"/>
    <w:rsid w:val="00AD5E12"/>
    <w:rsid w:val="00AD614E"/>
    <w:rsid w:val="00AD6F6D"/>
    <w:rsid w:val="00AD7942"/>
    <w:rsid w:val="00AD7EF5"/>
    <w:rsid w:val="00AE06BC"/>
    <w:rsid w:val="00AE0964"/>
    <w:rsid w:val="00AE1BAF"/>
    <w:rsid w:val="00AE21F8"/>
    <w:rsid w:val="00AE30E2"/>
    <w:rsid w:val="00AE38D7"/>
    <w:rsid w:val="00AE4250"/>
    <w:rsid w:val="00AE4B68"/>
    <w:rsid w:val="00AE7440"/>
    <w:rsid w:val="00AE7AD3"/>
    <w:rsid w:val="00AE7BEA"/>
    <w:rsid w:val="00AF091D"/>
    <w:rsid w:val="00AF097C"/>
    <w:rsid w:val="00AF0AB1"/>
    <w:rsid w:val="00AF0EFE"/>
    <w:rsid w:val="00AF1576"/>
    <w:rsid w:val="00AF1669"/>
    <w:rsid w:val="00AF1E62"/>
    <w:rsid w:val="00AF283B"/>
    <w:rsid w:val="00AF2F1A"/>
    <w:rsid w:val="00AF3979"/>
    <w:rsid w:val="00AF4B2E"/>
    <w:rsid w:val="00AF4BCF"/>
    <w:rsid w:val="00AF502B"/>
    <w:rsid w:val="00AF5704"/>
    <w:rsid w:val="00AF5F06"/>
    <w:rsid w:val="00AF6C78"/>
    <w:rsid w:val="00AF79A3"/>
    <w:rsid w:val="00B00311"/>
    <w:rsid w:val="00B00373"/>
    <w:rsid w:val="00B02532"/>
    <w:rsid w:val="00B05546"/>
    <w:rsid w:val="00B05BAD"/>
    <w:rsid w:val="00B05BB1"/>
    <w:rsid w:val="00B07287"/>
    <w:rsid w:val="00B103ED"/>
    <w:rsid w:val="00B10D80"/>
    <w:rsid w:val="00B10F71"/>
    <w:rsid w:val="00B1100E"/>
    <w:rsid w:val="00B11A28"/>
    <w:rsid w:val="00B1343C"/>
    <w:rsid w:val="00B13EC8"/>
    <w:rsid w:val="00B13FB9"/>
    <w:rsid w:val="00B143F2"/>
    <w:rsid w:val="00B14BDF"/>
    <w:rsid w:val="00B14BE3"/>
    <w:rsid w:val="00B14D00"/>
    <w:rsid w:val="00B157C1"/>
    <w:rsid w:val="00B160E3"/>
    <w:rsid w:val="00B16A66"/>
    <w:rsid w:val="00B16FB0"/>
    <w:rsid w:val="00B173A3"/>
    <w:rsid w:val="00B206D3"/>
    <w:rsid w:val="00B2163C"/>
    <w:rsid w:val="00B2171C"/>
    <w:rsid w:val="00B2219C"/>
    <w:rsid w:val="00B22394"/>
    <w:rsid w:val="00B2253C"/>
    <w:rsid w:val="00B24784"/>
    <w:rsid w:val="00B2489F"/>
    <w:rsid w:val="00B25C84"/>
    <w:rsid w:val="00B25DBF"/>
    <w:rsid w:val="00B26259"/>
    <w:rsid w:val="00B269E3"/>
    <w:rsid w:val="00B26D7C"/>
    <w:rsid w:val="00B27BA0"/>
    <w:rsid w:val="00B3065F"/>
    <w:rsid w:val="00B30B16"/>
    <w:rsid w:val="00B30D05"/>
    <w:rsid w:val="00B310CC"/>
    <w:rsid w:val="00B317F1"/>
    <w:rsid w:val="00B318C9"/>
    <w:rsid w:val="00B31F59"/>
    <w:rsid w:val="00B32E42"/>
    <w:rsid w:val="00B33204"/>
    <w:rsid w:val="00B33684"/>
    <w:rsid w:val="00B336C8"/>
    <w:rsid w:val="00B34416"/>
    <w:rsid w:val="00B355B7"/>
    <w:rsid w:val="00B36F52"/>
    <w:rsid w:val="00B40003"/>
    <w:rsid w:val="00B401B4"/>
    <w:rsid w:val="00B40B55"/>
    <w:rsid w:val="00B40D08"/>
    <w:rsid w:val="00B41BF9"/>
    <w:rsid w:val="00B42407"/>
    <w:rsid w:val="00B42699"/>
    <w:rsid w:val="00B4284A"/>
    <w:rsid w:val="00B42AE8"/>
    <w:rsid w:val="00B42B70"/>
    <w:rsid w:val="00B42F09"/>
    <w:rsid w:val="00B43049"/>
    <w:rsid w:val="00B4361E"/>
    <w:rsid w:val="00B4435D"/>
    <w:rsid w:val="00B44AFF"/>
    <w:rsid w:val="00B44E4C"/>
    <w:rsid w:val="00B45186"/>
    <w:rsid w:val="00B45A2D"/>
    <w:rsid w:val="00B46602"/>
    <w:rsid w:val="00B4674F"/>
    <w:rsid w:val="00B46A5E"/>
    <w:rsid w:val="00B47D0E"/>
    <w:rsid w:val="00B5056A"/>
    <w:rsid w:val="00B50873"/>
    <w:rsid w:val="00B51490"/>
    <w:rsid w:val="00B51A7C"/>
    <w:rsid w:val="00B51D1E"/>
    <w:rsid w:val="00B5213C"/>
    <w:rsid w:val="00B5317B"/>
    <w:rsid w:val="00B532C4"/>
    <w:rsid w:val="00B5370C"/>
    <w:rsid w:val="00B53BEF"/>
    <w:rsid w:val="00B5480B"/>
    <w:rsid w:val="00B5536D"/>
    <w:rsid w:val="00B55944"/>
    <w:rsid w:val="00B56069"/>
    <w:rsid w:val="00B56442"/>
    <w:rsid w:val="00B5691E"/>
    <w:rsid w:val="00B60663"/>
    <w:rsid w:val="00B615CC"/>
    <w:rsid w:val="00B6307B"/>
    <w:rsid w:val="00B636A8"/>
    <w:rsid w:val="00B63B1F"/>
    <w:rsid w:val="00B63CFB"/>
    <w:rsid w:val="00B63E57"/>
    <w:rsid w:val="00B64333"/>
    <w:rsid w:val="00B643B2"/>
    <w:rsid w:val="00B6485A"/>
    <w:rsid w:val="00B65070"/>
    <w:rsid w:val="00B6512B"/>
    <w:rsid w:val="00B66F82"/>
    <w:rsid w:val="00B6718E"/>
    <w:rsid w:val="00B673B4"/>
    <w:rsid w:val="00B67907"/>
    <w:rsid w:val="00B67FEB"/>
    <w:rsid w:val="00B6A47D"/>
    <w:rsid w:val="00B70641"/>
    <w:rsid w:val="00B70CC9"/>
    <w:rsid w:val="00B71877"/>
    <w:rsid w:val="00B71B77"/>
    <w:rsid w:val="00B72AF6"/>
    <w:rsid w:val="00B72C8F"/>
    <w:rsid w:val="00B72D03"/>
    <w:rsid w:val="00B73529"/>
    <w:rsid w:val="00B73993"/>
    <w:rsid w:val="00B73B34"/>
    <w:rsid w:val="00B741BD"/>
    <w:rsid w:val="00B74BAF"/>
    <w:rsid w:val="00B74CC5"/>
    <w:rsid w:val="00B75343"/>
    <w:rsid w:val="00B7556F"/>
    <w:rsid w:val="00B75E5D"/>
    <w:rsid w:val="00B75E89"/>
    <w:rsid w:val="00B76962"/>
    <w:rsid w:val="00B77767"/>
    <w:rsid w:val="00B77970"/>
    <w:rsid w:val="00B77F67"/>
    <w:rsid w:val="00B8060B"/>
    <w:rsid w:val="00B810BC"/>
    <w:rsid w:val="00B815AD"/>
    <w:rsid w:val="00B815E1"/>
    <w:rsid w:val="00B82824"/>
    <w:rsid w:val="00B82F6D"/>
    <w:rsid w:val="00B83D4D"/>
    <w:rsid w:val="00B84ECF"/>
    <w:rsid w:val="00B863EC"/>
    <w:rsid w:val="00B86F72"/>
    <w:rsid w:val="00B87833"/>
    <w:rsid w:val="00B87B88"/>
    <w:rsid w:val="00B900CA"/>
    <w:rsid w:val="00B9103B"/>
    <w:rsid w:val="00B91F16"/>
    <w:rsid w:val="00B91FC5"/>
    <w:rsid w:val="00B922DE"/>
    <w:rsid w:val="00B928C1"/>
    <w:rsid w:val="00B92B2B"/>
    <w:rsid w:val="00B93AE3"/>
    <w:rsid w:val="00B940D8"/>
    <w:rsid w:val="00B946E4"/>
    <w:rsid w:val="00B952BD"/>
    <w:rsid w:val="00B95464"/>
    <w:rsid w:val="00B954FA"/>
    <w:rsid w:val="00B9693F"/>
    <w:rsid w:val="00B96A67"/>
    <w:rsid w:val="00B97316"/>
    <w:rsid w:val="00B97B18"/>
    <w:rsid w:val="00B97DD0"/>
    <w:rsid w:val="00BA0661"/>
    <w:rsid w:val="00BA0910"/>
    <w:rsid w:val="00BA0F2A"/>
    <w:rsid w:val="00BA14B4"/>
    <w:rsid w:val="00BA19D7"/>
    <w:rsid w:val="00BA1B2C"/>
    <w:rsid w:val="00BA3080"/>
    <w:rsid w:val="00BA31D6"/>
    <w:rsid w:val="00BA33A5"/>
    <w:rsid w:val="00BA384C"/>
    <w:rsid w:val="00BA3A2C"/>
    <w:rsid w:val="00BA43E5"/>
    <w:rsid w:val="00BA4AD5"/>
    <w:rsid w:val="00BA4DBA"/>
    <w:rsid w:val="00BA6DF5"/>
    <w:rsid w:val="00BA7052"/>
    <w:rsid w:val="00BA7339"/>
    <w:rsid w:val="00BA754A"/>
    <w:rsid w:val="00BA79DA"/>
    <w:rsid w:val="00BA7B02"/>
    <w:rsid w:val="00BB0409"/>
    <w:rsid w:val="00BB06C0"/>
    <w:rsid w:val="00BB0EC7"/>
    <w:rsid w:val="00BB19F8"/>
    <w:rsid w:val="00BB2113"/>
    <w:rsid w:val="00BB3296"/>
    <w:rsid w:val="00BB6001"/>
    <w:rsid w:val="00BB61F4"/>
    <w:rsid w:val="00BB64A0"/>
    <w:rsid w:val="00BB6607"/>
    <w:rsid w:val="00BB75B4"/>
    <w:rsid w:val="00BB75DA"/>
    <w:rsid w:val="00BB7B28"/>
    <w:rsid w:val="00BC007C"/>
    <w:rsid w:val="00BC00D7"/>
    <w:rsid w:val="00BC02DA"/>
    <w:rsid w:val="00BC1D5A"/>
    <w:rsid w:val="00BC1F7F"/>
    <w:rsid w:val="00BC26DB"/>
    <w:rsid w:val="00BC2F99"/>
    <w:rsid w:val="00BC3ABD"/>
    <w:rsid w:val="00BC3B21"/>
    <w:rsid w:val="00BC4087"/>
    <w:rsid w:val="00BC4799"/>
    <w:rsid w:val="00BC4AF9"/>
    <w:rsid w:val="00BC504E"/>
    <w:rsid w:val="00BC6B16"/>
    <w:rsid w:val="00BC6CAD"/>
    <w:rsid w:val="00BC7346"/>
    <w:rsid w:val="00BC7B3E"/>
    <w:rsid w:val="00BD032E"/>
    <w:rsid w:val="00BD1AFE"/>
    <w:rsid w:val="00BD1E39"/>
    <w:rsid w:val="00BD3A36"/>
    <w:rsid w:val="00BD3BA4"/>
    <w:rsid w:val="00BD3DCF"/>
    <w:rsid w:val="00BD3F89"/>
    <w:rsid w:val="00BD4077"/>
    <w:rsid w:val="00BD408E"/>
    <w:rsid w:val="00BD63A8"/>
    <w:rsid w:val="00BD63B5"/>
    <w:rsid w:val="00BD7022"/>
    <w:rsid w:val="00BD76DA"/>
    <w:rsid w:val="00BD7DE8"/>
    <w:rsid w:val="00BE00C9"/>
    <w:rsid w:val="00BE0785"/>
    <w:rsid w:val="00BE07BA"/>
    <w:rsid w:val="00BE0C64"/>
    <w:rsid w:val="00BE11B3"/>
    <w:rsid w:val="00BE14C3"/>
    <w:rsid w:val="00BE1793"/>
    <w:rsid w:val="00BE294F"/>
    <w:rsid w:val="00BE2E56"/>
    <w:rsid w:val="00BE304D"/>
    <w:rsid w:val="00BE339B"/>
    <w:rsid w:val="00BE38EE"/>
    <w:rsid w:val="00BE4BE5"/>
    <w:rsid w:val="00BE5180"/>
    <w:rsid w:val="00BE6DA6"/>
    <w:rsid w:val="00BE783D"/>
    <w:rsid w:val="00BF05FA"/>
    <w:rsid w:val="00BF0663"/>
    <w:rsid w:val="00BF0A70"/>
    <w:rsid w:val="00BF0BCE"/>
    <w:rsid w:val="00BF0C15"/>
    <w:rsid w:val="00BF0F28"/>
    <w:rsid w:val="00BF27DE"/>
    <w:rsid w:val="00BF29C7"/>
    <w:rsid w:val="00BF2BDC"/>
    <w:rsid w:val="00BF3072"/>
    <w:rsid w:val="00BF31DF"/>
    <w:rsid w:val="00BF3DAE"/>
    <w:rsid w:val="00BF43CD"/>
    <w:rsid w:val="00BF4C4F"/>
    <w:rsid w:val="00BF4EBB"/>
    <w:rsid w:val="00BF4F11"/>
    <w:rsid w:val="00BF5566"/>
    <w:rsid w:val="00BF569C"/>
    <w:rsid w:val="00BF7B1B"/>
    <w:rsid w:val="00C0032B"/>
    <w:rsid w:val="00C0048C"/>
    <w:rsid w:val="00C00A00"/>
    <w:rsid w:val="00C01DB6"/>
    <w:rsid w:val="00C02C32"/>
    <w:rsid w:val="00C02DBB"/>
    <w:rsid w:val="00C03571"/>
    <w:rsid w:val="00C04045"/>
    <w:rsid w:val="00C0482C"/>
    <w:rsid w:val="00C049F2"/>
    <w:rsid w:val="00C04EE3"/>
    <w:rsid w:val="00C04F02"/>
    <w:rsid w:val="00C05B47"/>
    <w:rsid w:val="00C062DF"/>
    <w:rsid w:val="00C06A88"/>
    <w:rsid w:val="00C07E84"/>
    <w:rsid w:val="00C10272"/>
    <w:rsid w:val="00C103BD"/>
    <w:rsid w:val="00C1082A"/>
    <w:rsid w:val="00C115EA"/>
    <w:rsid w:val="00C118C3"/>
    <w:rsid w:val="00C11D38"/>
    <w:rsid w:val="00C11F8C"/>
    <w:rsid w:val="00C12087"/>
    <w:rsid w:val="00C12E3B"/>
    <w:rsid w:val="00C13E5C"/>
    <w:rsid w:val="00C15030"/>
    <w:rsid w:val="00C154B8"/>
    <w:rsid w:val="00C15621"/>
    <w:rsid w:val="00C162C6"/>
    <w:rsid w:val="00C16C48"/>
    <w:rsid w:val="00C17027"/>
    <w:rsid w:val="00C20285"/>
    <w:rsid w:val="00C203AA"/>
    <w:rsid w:val="00C21D49"/>
    <w:rsid w:val="00C22E4B"/>
    <w:rsid w:val="00C23E5B"/>
    <w:rsid w:val="00C23E91"/>
    <w:rsid w:val="00C24269"/>
    <w:rsid w:val="00C243F7"/>
    <w:rsid w:val="00C245BD"/>
    <w:rsid w:val="00C2470E"/>
    <w:rsid w:val="00C24B57"/>
    <w:rsid w:val="00C24CFF"/>
    <w:rsid w:val="00C25231"/>
    <w:rsid w:val="00C26A47"/>
    <w:rsid w:val="00C26DE9"/>
    <w:rsid w:val="00C27445"/>
    <w:rsid w:val="00C274CD"/>
    <w:rsid w:val="00C27D11"/>
    <w:rsid w:val="00C27E41"/>
    <w:rsid w:val="00C304CF"/>
    <w:rsid w:val="00C31087"/>
    <w:rsid w:val="00C310B2"/>
    <w:rsid w:val="00C31466"/>
    <w:rsid w:val="00C31608"/>
    <w:rsid w:val="00C3164A"/>
    <w:rsid w:val="00C3176A"/>
    <w:rsid w:val="00C3228B"/>
    <w:rsid w:val="00C335B0"/>
    <w:rsid w:val="00C33C73"/>
    <w:rsid w:val="00C355D8"/>
    <w:rsid w:val="00C3668E"/>
    <w:rsid w:val="00C36932"/>
    <w:rsid w:val="00C378D8"/>
    <w:rsid w:val="00C37B73"/>
    <w:rsid w:val="00C37BC2"/>
    <w:rsid w:val="00C37D05"/>
    <w:rsid w:val="00C40390"/>
    <w:rsid w:val="00C416B1"/>
    <w:rsid w:val="00C439DC"/>
    <w:rsid w:val="00C44555"/>
    <w:rsid w:val="00C445DD"/>
    <w:rsid w:val="00C44B3E"/>
    <w:rsid w:val="00C4525F"/>
    <w:rsid w:val="00C45DF4"/>
    <w:rsid w:val="00C46A28"/>
    <w:rsid w:val="00C4787C"/>
    <w:rsid w:val="00C47951"/>
    <w:rsid w:val="00C50CC0"/>
    <w:rsid w:val="00C51530"/>
    <w:rsid w:val="00C5160B"/>
    <w:rsid w:val="00C517B4"/>
    <w:rsid w:val="00C518A2"/>
    <w:rsid w:val="00C51B40"/>
    <w:rsid w:val="00C51D7C"/>
    <w:rsid w:val="00C52212"/>
    <w:rsid w:val="00C530D5"/>
    <w:rsid w:val="00C533DF"/>
    <w:rsid w:val="00C53498"/>
    <w:rsid w:val="00C534DB"/>
    <w:rsid w:val="00C54BA0"/>
    <w:rsid w:val="00C553EF"/>
    <w:rsid w:val="00C55AFD"/>
    <w:rsid w:val="00C55EBF"/>
    <w:rsid w:val="00C55EED"/>
    <w:rsid w:val="00C56004"/>
    <w:rsid w:val="00C56416"/>
    <w:rsid w:val="00C56A8D"/>
    <w:rsid w:val="00C56AF9"/>
    <w:rsid w:val="00C56BC6"/>
    <w:rsid w:val="00C57A2D"/>
    <w:rsid w:val="00C57F72"/>
    <w:rsid w:val="00C61B3A"/>
    <w:rsid w:val="00C61BEB"/>
    <w:rsid w:val="00C6245A"/>
    <w:rsid w:val="00C62B36"/>
    <w:rsid w:val="00C638C4"/>
    <w:rsid w:val="00C643B8"/>
    <w:rsid w:val="00C643D0"/>
    <w:rsid w:val="00C64B31"/>
    <w:rsid w:val="00C64CF8"/>
    <w:rsid w:val="00C64E53"/>
    <w:rsid w:val="00C65FF4"/>
    <w:rsid w:val="00C66598"/>
    <w:rsid w:val="00C66E45"/>
    <w:rsid w:val="00C7002B"/>
    <w:rsid w:val="00C7085D"/>
    <w:rsid w:val="00C71798"/>
    <w:rsid w:val="00C72002"/>
    <w:rsid w:val="00C728EB"/>
    <w:rsid w:val="00C73A63"/>
    <w:rsid w:val="00C7452D"/>
    <w:rsid w:val="00C75606"/>
    <w:rsid w:val="00C76071"/>
    <w:rsid w:val="00C76138"/>
    <w:rsid w:val="00C80E13"/>
    <w:rsid w:val="00C80E1F"/>
    <w:rsid w:val="00C819AC"/>
    <w:rsid w:val="00C83230"/>
    <w:rsid w:val="00C83279"/>
    <w:rsid w:val="00C83662"/>
    <w:rsid w:val="00C83F56"/>
    <w:rsid w:val="00C84447"/>
    <w:rsid w:val="00C8492C"/>
    <w:rsid w:val="00C85255"/>
    <w:rsid w:val="00C858A6"/>
    <w:rsid w:val="00C86857"/>
    <w:rsid w:val="00C87043"/>
    <w:rsid w:val="00C874BA"/>
    <w:rsid w:val="00C878E5"/>
    <w:rsid w:val="00C9055E"/>
    <w:rsid w:val="00C9111E"/>
    <w:rsid w:val="00C9111F"/>
    <w:rsid w:val="00C913EA"/>
    <w:rsid w:val="00C91441"/>
    <w:rsid w:val="00C919F7"/>
    <w:rsid w:val="00C91D1E"/>
    <w:rsid w:val="00C91DF3"/>
    <w:rsid w:val="00C92120"/>
    <w:rsid w:val="00C927A8"/>
    <w:rsid w:val="00C92B3F"/>
    <w:rsid w:val="00C936C7"/>
    <w:rsid w:val="00C93C50"/>
    <w:rsid w:val="00C94328"/>
    <w:rsid w:val="00C94D97"/>
    <w:rsid w:val="00C95437"/>
    <w:rsid w:val="00C958A4"/>
    <w:rsid w:val="00C95A80"/>
    <w:rsid w:val="00C965A2"/>
    <w:rsid w:val="00C974A1"/>
    <w:rsid w:val="00C977EB"/>
    <w:rsid w:val="00C97AA7"/>
    <w:rsid w:val="00CA0B00"/>
    <w:rsid w:val="00CA0DF3"/>
    <w:rsid w:val="00CA1F6B"/>
    <w:rsid w:val="00CA1FF0"/>
    <w:rsid w:val="00CA2597"/>
    <w:rsid w:val="00CA271E"/>
    <w:rsid w:val="00CA2FEA"/>
    <w:rsid w:val="00CA3343"/>
    <w:rsid w:val="00CA3F94"/>
    <w:rsid w:val="00CA406A"/>
    <w:rsid w:val="00CA4298"/>
    <w:rsid w:val="00CA4875"/>
    <w:rsid w:val="00CA541A"/>
    <w:rsid w:val="00CA67CD"/>
    <w:rsid w:val="00CA6820"/>
    <w:rsid w:val="00CA6B92"/>
    <w:rsid w:val="00CA724B"/>
    <w:rsid w:val="00CA781A"/>
    <w:rsid w:val="00CB0364"/>
    <w:rsid w:val="00CB2765"/>
    <w:rsid w:val="00CB281E"/>
    <w:rsid w:val="00CB3064"/>
    <w:rsid w:val="00CB3072"/>
    <w:rsid w:val="00CB310C"/>
    <w:rsid w:val="00CB388B"/>
    <w:rsid w:val="00CB3F78"/>
    <w:rsid w:val="00CB431C"/>
    <w:rsid w:val="00CB4442"/>
    <w:rsid w:val="00CB6296"/>
    <w:rsid w:val="00CB662A"/>
    <w:rsid w:val="00CB6896"/>
    <w:rsid w:val="00CB6D31"/>
    <w:rsid w:val="00CB70D5"/>
    <w:rsid w:val="00CB7466"/>
    <w:rsid w:val="00CB799A"/>
    <w:rsid w:val="00CC0912"/>
    <w:rsid w:val="00CC09E4"/>
    <w:rsid w:val="00CC10BB"/>
    <w:rsid w:val="00CC1536"/>
    <w:rsid w:val="00CC1C78"/>
    <w:rsid w:val="00CC2341"/>
    <w:rsid w:val="00CC3873"/>
    <w:rsid w:val="00CC4041"/>
    <w:rsid w:val="00CC40AD"/>
    <w:rsid w:val="00CC40FD"/>
    <w:rsid w:val="00CC41A7"/>
    <w:rsid w:val="00CC4368"/>
    <w:rsid w:val="00CC4D7A"/>
    <w:rsid w:val="00CC4F6C"/>
    <w:rsid w:val="00CC56BC"/>
    <w:rsid w:val="00CD068C"/>
    <w:rsid w:val="00CD07ED"/>
    <w:rsid w:val="00CD0968"/>
    <w:rsid w:val="00CD0AC4"/>
    <w:rsid w:val="00CD14E8"/>
    <w:rsid w:val="00CD197B"/>
    <w:rsid w:val="00CD1A5C"/>
    <w:rsid w:val="00CD21C8"/>
    <w:rsid w:val="00CD2694"/>
    <w:rsid w:val="00CD39C1"/>
    <w:rsid w:val="00CD3E3A"/>
    <w:rsid w:val="00CD5380"/>
    <w:rsid w:val="00CD6606"/>
    <w:rsid w:val="00CD6D9D"/>
    <w:rsid w:val="00CD6E8C"/>
    <w:rsid w:val="00CD6F7B"/>
    <w:rsid w:val="00CD74F8"/>
    <w:rsid w:val="00CD7A31"/>
    <w:rsid w:val="00CD7A3D"/>
    <w:rsid w:val="00CE0F28"/>
    <w:rsid w:val="00CE1339"/>
    <w:rsid w:val="00CE1678"/>
    <w:rsid w:val="00CE1D15"/>
    <w:rsid w:val="00CE24BF"/>
    <w:rsid w:val="00CE281E"/>
    <w:rsid w:val="00CE2A33"/>
    <w:rsid w:val="00CE361A"/>
    <w:rsid w:val="00CE36C8"/>
    <w:rsid w:val="00CE3CB4"/>
    <w:rsid w:val="00CE3E27"/>
    <w:rsid w:val="00CE4705"/>
    <w:rsid w:val="00CE4C5B"/>
    <w:rsid w:val="00CE570D"/>
    <w:rsid w:val="00CE5ACD"/>
    <w:rsid w:val="00CE71D2"/>
    <w:rsid w:val="00CE7B01"/>
    <w:rsid w:val="00CE7BEA"/>
    <w:rsid w:val="00CF107E"/>
    <w:rsid w:val="00CF126F"/>
    <w:rsid w:val="00CF166D"/>
    <w:rsid w:val="00CF1AE5"/>
    <w:rsid w:val="00CF1BCC"/>
    <w:rsid w:val="00CF1F8B"/>
    <w:rsid w:val="00CF2301"/>
    <w:rsid w:val="00CF269D"/>
    <w:rsid w:val="00CF2BBA"/>
    <w:rsid w:val="00CF3565"/>
    <w:rsid w:val="00CF5934"/>
    <w:rsid w:val="00CF5CDA"/>
    <w:rsid w:val="00CF6B51"/>
    <w:rsid w:val="00CF6CD8"/>
    <w:rsid w:val="00D01FDF"/>
    <w:rsid w:val="00D0259F"/>
    <w:rsid w:val="00D02922"/>
    <w:rsid w:val="00D02C01"/>
    <w:rsid w:val="00D02D41"/>
    <w:rsid w:val="00D03061"/>
    <w:rsid w:val="00D0352B"/>
    <w:rsid w:val="00D0368C"/>
    <w:rsid w:val="00D0447F"/>
    <w:rsid w:val="00D05008"/>
    <w:rsid w:val="00D067C9"/>
    <w:rsid w:val="00D06897"/>
    <w:rsid w:val="00D069E0"/>
    <w:rsid w:val="00D07434"/>
    <w:rsid w:val="00D10F6C"/>
    <w:rsid w:val="00D113EE"/>
    <w:rsid w:val="00D12B2E"/>
    <w:rsid w:val="00D130FA"/>
    <w:rsid w:val="00D13B6E"/>
    <w:rsid w:val="00D14BCA"/>
    <w:rsid w:val="00D15EBE"/>
    <w:rsid w:val="00D15F5C"/>
    <w:rsid w:val="00D16781"/>
    <w:rsid w:val="00D16A02"/>
    <w:rsid w:val="00D16BF1"/>
    <w:rsid w:val="00D16C38"/>
    <w:rsid w:val="00D1757B"/>
    <w:rsid w:val="00D2022C"/>
    <w:rsid w:val="00D20288"/>
    <w:rsid w:val="00D20683"/>
    <w:rsid w:val="00D20760"/>
    <w:rsid w:val="00D22BA3"/>
    <w:rsid w:val="00D245EC"/>
    <w:rsid w:val="00D2503A"/>
    <w:rsid w:val="00D25599"/>
    <w:rsid w:val="00D26892"/>
    <w:rsid w:val="00D27B49"/>
    <w:rsid w:val="00D305E7"/>
    <w:rsid w:val="00D308A9"/>
    <w:rsid w:val="00D30BC2"/>
    <w:rsid w:val="00D30F96"/>
    <w:rsid w:val="00D30FC8"/>
    <w:rsid w:val="00D313E4"/>
    <w:rsid w:val="00D31648"/>
    <w:rsid w:val="00D31992"/>
    <w:rsid w:val="00D31ADB"/>
    <w:rsid w:val="00D329E4"/>
    <w:rsid w:val="00D32CDA"/>
    <w:rsid w:val="00D33432"/>
    <w:rsid w:val="00D33858"/>
    <w:rsid w:val="00D33E89"/>
    <w:rsid w:val="00D34173"/>
    <w:rsid w:val="00D34256"/>
    <w:rsid w:val="00D34362"/>
    <w:rsid w:val="00D34585"/>
    <w:rsid w:val="00D34792"/>
    <w:rsid w:val="00D354B5"/>
    <w:rsid w:val="00D3573A"/>
    <w:rsid w:val="00D35796"/>
    <w:rsid w:val="00D35872"/>
    <w:rsid w:val="00D37F9E"/>
    <w:rsid w:val="00D40528"/>
    <w:rsid w:val="00D40A37"/>
    <w:rsid w:val="00D40C13"/>
    <w:rsid w:val="00D40E08"/>
    <w:rsid w:val="00D41144"/>
    <w:rsid w:val="00D4134D"/>
    <w:rsid w:val="00D419F7"/>
    <w:rsid w:val="00D41F40"/>
    <w:rsid w:val="00D41F73"/>
    <w:rsid w:val="00D42137"/>
    <w:rsid w:val="00D42579"/>
    <w:rsid w:val="00D42A72"/>
    <w:rsid w:val="00D42AEC"/>
    <w:rsid w:val="00D43367"/>
    <w:rsid w:val="00D43DFB"/>
    <w:rsid w:val="00D43E3F"/>
    <w:rsid w:val="00D43E9C"/>
    <w:rsid w:val="00D43EDE"/>
    <w:rsid w:val="00D444B2"/>
    <w:rsid w:val="00D4493E"/>
    <w:rsid w:val="00D45474"/>
    <w:rsid w:val="00D45B19"/>
    <w:rsid w:val="00D45CD1"/>
    <w:rsid w:val="00D45E47"/>
    <w:rsid w:val="00D4661C"/>
    <w:rsid w:val="00D467B8"/>
    <w:rsid w:val="00D46C76"/>
    <w:rsid w:val="00D46E4B"/>
    <w:rsid w:val="00D47BF8"/>
    <w:rsid w:val="00D47C28"/>
    <w:rsid w:val="00D47FFA"/>
    <w:rsid w:val="00D509DC"/>
    <w:rsid w:val="00D50E97"/>
    <w:rsid w:val="00D51649"/>
    <w:rsid w:val="00D521A5"/>
    <w:rsid w:val="00D524D0"/>
    <w:rsid w:val="00D524EF"/>
    <w:rsid w:val="00D5265A"/>
    <w:rsid w:val="00D538FB"/>
    <w:rsid w:val="00D53B51"/>
    <w:rsid w:val="00D53DB3"/>
    <w:rsid w:val="00D54177"/>
    <w:rsid w:val="00D54725"/>
    <w:rsid w:val="00D5709D"/>
    <w:rsid w:val="00D57981"/>
    <w:rsid w:val="00D60211"/>
    <w:rsid w:val="00D605EC"/>
    <w:rsid w:val="00D60915"/>
    <w:rsid w:val="00D60B14"/>
    <w:rsid w:val="00D60E1A"/>
    <w:rsid w:val="00D610B3"/>
    <w:rsid w:val="00D62064"/>
    <w:rsid w:val="00D62591"/>
    <w:rsid w:val="00D6280C"/>
    <w:rsid w:val="00D62C56"/>
    <w:rsid w:val="00D63121"/>
    <w:rsid w:val="00D65710"/>
    <w:rsid w:val="00D66F4A"/>
    <w:rsid w:val="00D71189"/>
    <w:rsid w:val="00D72E14"/>
    <w:rsid w:val="00D73C32"/>
    <w:rsid w:val="00D74341"/>
    <w:rsid w:val="00D74C02"/>
    <w:rsid w:val="00D75200"/>
    <w:rsid w:val="00D756B6"/>
    <w:rsid w:val="00D757E1"/>
    <w:rsid w:val="00D7628D"/>
    <w:rsid w:val="00D76C7D"/>
    <w:rsid w:val="00D774BB"/>
    <w:rsid w:val="00D77BF9"/>
    <w:rsid w:val="00D77F6C"/>
    <w:rsid w:val="00D8039A"/>
    <w:rsid w:val="00D81EA5"/>
    <w:rsid w:val="00D820F0"/>
    <w:rsid w:val="00D82503"/>
    <w:rsid w:val="00D82C1C"/>
    <w:rsid w:val="00D85420"/>
    <w:rsid w:val="00D856B6"/>
    <w:rsid w:val="00D9004D"/>
    <w:rsid w:val="00D90375"/>
    <w:rsid w:val="00D90713"/>
    <w:rsid w:val="00D90B11"/>
    <w:rsid w:val="00D91687"/>
    <w:rsid w:val="00D91E11"/>
    <w:rsid w:val="00D9259A"/>
    <w:rsid w:val="00D92C84"/>
    <w:rsid w:val="00D930DB"/>
    <w:rsid w:val="00D93199"/>
    <w:rsid w:val="00D932E8"/>
    <w:rsid w:val="00D93308"/>
    <w:rsid w:val="00D936DA"/>
    <w:rsid w:val="00D93D72"/>
    <w:rsid w:val="00D9412B"/>
    <w:rsid w:val="00D94818"/>
    <w:rsid w:val="00D953BF"/>
    <w:rsid w:val="00D95536"/>
    <w:rsid w:val="00D957C4"/>
    <w:rsid w:val="00D95863"/>
    <w:rsid w:val="00D95F4E"/>
    <w:rsid w:val="00D9760C"/>
    <w:rsid w:val="00D976D5"/>
    <w:rsid w:val="00D979C6"/>
    <w:rsid w:val="00DA0A7F"/>
    <w:rsid w:val="00DA1290"/>
    <w:rsid w:val="00DA1F53"/>
    <w:rsid w:val="00DA2039"/>
    <w:rsid w:val="00DA2066"/>
    <w:rsid w:val="00DA2A75"/>
    <w:rsid w:val="00DA2EDA"/>
    <w:rsid w:val="00DA30C3"/>
    <w:rsid w:val="00DA398C"/>
    <w:rsid w:val="00DA3AF4"/>
    <w:rsid w:val="00DA3C5D"/>
    <w:rsid w:val="00DA3E43"/>
    <w:rsid w:val="00DA43F9"/>
    <w:rsid w:val="00DA4A30"/>
    <w:rsid w:val="00DA4DDF"/>
    <w:rsid w:val="00DA4F2F"/>
    <w:rsid w:val="00DA4FFF"/>
    <w:rsid w:val="00DA5285"/>
    <w:rsid w:val="00DA57E7"/>
    <w:rsid w:val="00DA57EF"/>
    <w:rsid w:val="00DA5FB3"/>
    <w:rsid w:val="00DA686D"/>
    <w:rsid w:val="00DA6FEC"/>
    <w:rsid w:val="00DA75C6"/>
    <w:rsid w:val="00DA7A00"/>
    <w:rsid w:val="00DA7AB6"/>
    <w:rsid w:val="00DB1667"/>
    <w:rsid w:val="00DB2DA3"/>
    <w:rsid w:val="00DB2E62"/>
    <w:rsid w:val="00DB3B7F"/>
    <w:rsid w:val="00DB3B91"/>
    <w:rsid w:val="00DB4790"/>
    <w:rsid w:val="00DB5133"/>
    <w:rsid w:val="00DB5354"/>
    <w:rsid w:val="00DB5847"/>
    <w:rsid w:val="00DB5CA8"/>
    <w:rsid w:val="00DB69FA"/>
    <w:rsid w:val="00DC0298"/>
    <w:rsid w:val="00DC04F6"/>
    <w:rsid w:val="00DC087B"/>
    <w:rsid w:val="00DC0883"/>
    <w:rsid w:val="00DC0AB0"/>
    <w:rsid w:val="00DC0AD6"/>
    <w:rsid w:val="00DC1EB9"/>
    <w:rsid w:val="00DC2013"/>
    <w:rsid w:val="00DC3234"/>
    <w:rsid w:val="00DC408D"/>
    <w:rsid w:val="00DC4217"/>
    <w:rsid w:val="00DC446A"/>
    <w:rsid w:val="00DC4AC5"/>
    <w:rsid w:val="00DC4B79"/>
    <w:rsid w:val="00DC4EB5"/>
    <w:rsid w:val="00DC539A"/>
    <w:rsid w:val="00DC55D0"/>
    <w:rsid w:val="00DC72A7"/>
    <w:rsid w:val="00DC7338"/>
    <w:rsid w:val="00DD071B"/>
    <w:rsid w:val="00DD07F6"/>
    <w:rsid w:val="00DD0DE2"/>
    <w:rsid w:val="00DD105E"/>
    <w:rsid w:val="00DD128D"/>
    <w:rsid w:val="00DD12A0"/>
    <w:rsid w:val="00DD1745"/>
    <w:rsid w:val="00DD2231"/>
    <w:rsid w:val="00DD25BC"/>
    <w:rsid w:val="00DD3BC4"/>
    <w:rsid w:val="00DD3EF1"/>
    <w:rsid w:val="00DD4440"/>
    <w:rsid w:val="00DD594D"/>
    <w:rsid w:val="00DD644B"/>
    <w:rsid w:val="00DD681E"/>
    <w:rsid w:val="00DE0D38"/>
    <w:rsid w:val="00DE1298"/>
    <w:rsid w:val="00DE1BAF"/>
    <w:rsid w:val="00DE20DB"/>
    <w:rsid w:val="00DE2C49"/>
    <w:rsid w:val="00DE2F21"/>
    <w:rsid w:val="00DE32B4"/>
    <w:rsid w:val="00DE37E9"/>
    <w:rsid w:val="00DE383B"/>
    <w:rsid w:val="00DE3A00"/>
    <w:rsid w:val="00DE4B35"/>
    <w:rsid w:val="00DE4D85"/>
    <w:rsid w:val="00DE515B"/>
    <w:rsid w:val="00DE517D"/>
    <w:rsid w:val="00DE5222"/>
    <w:rsid w:val="00DE553A"/>
    <w:rsid w:val="00DE568E"/>
    <w:rsid w:val="00DE5850"/>
    <w:rsid w:val="00DE650E"/>
    <w:rsid w:val="00DE6CBE"/>
    <w:rsid w:val="00DE6DB2"/>
    <w:rsid w:val="00DE6FAF"/>
    <w:rsid w:val="00DF072F"/>
    <w:rsid w:val="00DF092E"/>
    <w:rsid w:val="00DF0A4E"/>
    <w:rsid w:val="00DF18B6"/>
    <w:rsid w:val="00DF1920"/>
    <w:rsid w:val="00DF2775"/>
    <w:rsid w:val="00DF3DE2"/>
    <w:rsid w:val="00DF4DE9"/>
    <w:rsid w:val="00DF53DB"/>
    <w:rsid w:val="00DF5576"/>
    <w:rsid w:val="00DF691F"/>
    <w:rsid w:val="00DF69AD"/>
    <w:rsid w:val="00DF6E32"/>
    <w:rsid w:val="00DF6EAA"/>
    <w:rsid w:val="00DF70D4"/>
    <w:rsid w:val="00DF71D9"/>
    <w:rsid w:val="00E005D1"/>
    <w:rsid w:val="00E00CBA"/>
    <w:rsid w:val="00E02F88"/>
    <w:rsid w:val="00E03569"/>
    <w:rsid w:val="00E03622"/>
    <w:rsid w:val="00E036B3"/>
    <w:rsid w:val="00E041E5"/>
    <w:rsid w:val="00E043DA"/>
    <w:rsid w:val="00E05149"/>
    <w:rsid w:val="00E05436"/>
    <w:rsid w:val="00E0601F"/>
    <w:rsid w:val="00E066C9"/>
    <w:rsid w:val="00E0689F"/>
    <w:rsid w:val="00E074EE"/>
    <w:rsid w:val="00E077A7"/>
    <w:rsid w:val="00E0791F"/>
    <w:rsid w:val="00E07B1E"/>
    <w:rsid w:val="00E07E02"/>
    <w:rsid w:val="00E07E71"/>
    <w:rsid w:val="00E10D09"/>
    <w:rsid w:val="00E1118C"/>
    <w:rsid w:val="00E112E6"/>
    <w:rsid w:val="00E11336"/>
    <w:rsid w:val="00E11F0D"/>
    <w:rsid w:val="00E12583"/>
    <w:rsid w:val="00E125E5"/>
    <w:rsid w:val="00E129FE"/>
    <w:rsid w:val="00E12A05"/>
    <w:rsid w:val="00E12B88"/>
    <w:rsid w:val="00E1371F"/>
    <w:rsid w:val="00E14D71"/>
    <w:rsid w:val="00E15255"/>
    <w:rsid w:val="00E1566B"/>
    <w:rsid w:val="00E159E8"/>
    <w:rsid w:val="00E15B05"/>
    <w:rsid w:val="00E15FFB"/>
    <w:rsid w:val="00E16176"/>
    <w:rsid w:val="00E16CB8"/>
    <w:rsid w:val="00E1708A"/>
    <w:rsid w:val="00E200F3"/>
    <w:rsid w:val="00E2011C"/>
    <w:rsid w:val="00E202CD"/>
    <w:rsid w:val="00E203BA"/>
    <w:rsid w:val="00E20494"/>
    <w:rsid w:val="00E220EF"/>
    <w:rsid w:val="00E2222E"/>
    <w:rsid w:val="00E222A6"/>
    <w:rsid w:val="00E237A1"/>
    <w:rsid w:val="00E238A3"/>
    <w:rsid w:val="00E23A3C"/>
    <w:rsid w:val="00E24142"/>
    <w:rsid w:val="00E242A2"/>
    <w:rsid w:val="00E2526D"/>
    <w:rsid w:val="00E2529F"/>
    <w:rsid w:val="00E25603"/>
    <w:rsid w:val="00E2575C"/>
    <w:rsid w:val="00E25977"/>
    <w:rsid w:val="00E26281"/>
    <w:rsid w:val="00E2645C"/>
    <w:rsid w:val="00E2695F"/>
    <w:rsid w:val="00E26986"/>
    <w:rsid w:val="00E27EF3"/>
    <w:rsid w:val="00E27F64"/>
    <w:rsid w:val="00E30202"/>
    <w:rsid w:val="00E302AA"/>
    <w:rsid w:val="00E31385"/>
    <w:rsid w:val="00E321D0"/>
    <w:rsid w:val="00E32264"/>
    <w:rsid w:val="00E32614"/>
    <w:rsid w:val="00E3300E"/>
    <w:rsid w:val="00E338D6"/>
    <w:rsid w:val="00E3501E"/>
    <w:rsid w:val="00E35F13"/>
    <w:rsid w:val="00E361D5"/>
    <w:rsid w:val="00E366C2"/>
    <w:rsid w:val="00E36D4A"/>
    <w:rsid w:val="00E37657"/>
    <w:rsid w:val="00E3788A"/>
    <w:rsid w:val="00E41AA8"/>
    <w:rsid w:val="00E420A4"/>
    <w:rsid w:val="00E4292D"/>
    <w:rsid w:val="00E42D61"/>
    <w:rsid w:val="00E43195"/>
    <w:rsid w:val="00E43922"/>
    <w:rsid w:val="00E43C08"/>
    <w:rsid w:val="00E43C1C"/>
    <w:rsid w:val="00E43C65"/>
    <w:rsid w:val="00E44264"/>
    <w:rsid w:val="00E444DB"/>
    <w:rsid w:val="00E44ABF"/>
    <w:rsid w:val="00E44DA4"/>
    <w:rsid w:val="00E45F84"/>
    <w:rsid w:val="00E46A2A"/>
    <w:rsid w:val="00E46CB4"/>
    <w:rsid w:val="00E46F34"/>
    <w:rsid w:val="00E51E84"/>
    <w:rsid w:val="00E52658"/>
    <w:rsid w:val="00E52667"/>
    <w:rsid w:val="00E52B86"/>
    <w:rsid w:val="00E53B4F"/>
    <w:rsid w:val="00E53C9B"/>
    <w:rsid w:val="00E54006"/>
    <w:rsid w:val="00E54A16"/>
    <w:rsid w:val="00E55874"/>
    <w:rsid w:val="00E5592F"/>
    <w:rsid w:val="00E559FD"/>
    <w:rsid w:val="00E55FAB"/>
    <w:rsid w:val="00E560AE"/>
    <w:rsid w:val="00E56291"/>
    <w:rsid w:val="00E56804"/>
    <w:rsid w:val="00E56E47"/>
    <w:rsid w:val="00E57260"/>
    <w:rsid w:val="00E572FC"/>
    <w:rsid w:val="00E60503"/>
    <w:rsid w:val="00E60520"/>
    <w:rsid w:val="00E606BA"/>
    <w:rsid w:val="00E615CC"/>
    <w:rsid w:val="00E63732"/>
    <w:rsid w:val="00E65162"/>
    <w:rsid w:val="00E653CD"/>
    <w:rsid w:val="00E65EC4"/>
    <w:rsid w:val="00E6667F"/>
    <w:rsid w:val="00E66A3E"/>
    <w:rsid w:val="00E672FF"/>
    <w:rsid w:val="00E673CB"/>
    <w:rsid w:val="00E70323"/>
    <w:rsid w:val="00E704C7"/>
    <w:rsid w:val="00E70916"/>
    <w:rsid w:val="00E70A0B"/>
    <w:rsid w:val="00E71308"/>
    <w:rsid w:val="00E72487"/>
    <w:rsid w:val="00E72BCA"/>
    <w:rsid w:val="00E7399B"/>
    <w:rsid w:val="00E74771"/>
    <w:rsid w:val="00E74A68"/>
    <w:rsid w:val="00E753B9"/>
    <w:rsid w:val="00E76DA1"/>
    <w:rsid w:val="00E76E83"/>
    <w:rsid w:val="00E77496"/>
    <w:rsid w:val="00E77B8F"/>
    <w:rsid w:val="00E77D37"/>
    <w:rsid w:val="00E80C2B"/>
    <w:rsid w:val="00E8171B"/>
    <w:rsid w:val="00E823ED"/>
    <w:rsid w:val="00E82835"/>
    <w:rsid w:val="00E82C2F"/>
    <w:rsid w:val="00E83364"/>
    <w:rsid w:val="00E83547"/>
    <w:rsid w:val="00E83B07"/>
    <w:rsid w:val="00E8415D"/>
    <w:rsid w:val="00E841B5"/>
    <w:rsid w:val="00E84724"/>
    <w:rsid w:val="00E84858"/>
    <w:rsid w:val="00E84A89"/>
    <w:rsid w:val="00E84E26"/>
    <w:rsid w:val="00E851DF"/>
    <w:rsid w:val="00E859F2"/>
    <w:rsid w:val="00E85A50"/>
    <w:rsid w:val="00E86519"/>
    <w:rsid w:val="00E87DF7"/>
    <w:rsid w:val="00E87EAF"/>
    <w:rsid w:val="00E916DD"/>
    <w:rsid w:val="00E918A8"/>
    <w:rsid w:val="00E93150"/>
    <w:rsid w:val="00E93240"/>
    <w:rsid w:val="00E93C7A"/>
    <w:rsid w:val="00E944CE"/>
    <w:rsid w:val="00E9458F"/>
    <w:rsid w:val="00E9606E"/>
    <w:rsid w:val="00EA1B53"/>
    <w:rsid w:val="00EA21C8"/>
    <w:rsid w:val="00EA280B"/>
    <w:rsid w:val="00EA2C6F"/>
    <w:rsid w:val="00EA318B"/>
    <w:rsid w:val="00EA3A09"/>
    <w:rsid w:val="00EA3AB9"/>
    <w:rsid w:val="00EA410A"/>
    <w:rsid w:val="00EA4675"/>
    <w:rsid w:val="00EA467F"/>
    <w:rsid w:val="00EA55AA"/>
    <w:rsid w:val="00EA5C9D"/>
    <w:rsid w:val="00EA6B6C"/>
    <w:rsid w:val="00EA7205"/>
    <w:rsid w:val="00EA75C4"/>
    <w:rsid w:val="00EA791B"/>
    <w:rsid w:val="00EA7CEB"/>
    <w:rsid w:val="00EB1AC0"/>
    <w:rsid w:val="00EB20A8"/>
    <w:rsid w:val="00EB2213"/>
    <w:rsid w:val="00EB238C"/>
    <w:rsid w:val="00EB3521"/>
    <w:rsid w:val="00EB3902"/>
    <w:rsid w:val="00EB49EF"/>
    <w:rsid w:val="00EB5C3A"/>
    <w:rsid w:val="00EB5F3E"/>
    <w:rsid w:val="00EB6E00"/>
    <w:rsid w:val="00EB6E3E"/>
    <w:rsid w:val="00EB715E"/>
    <w:rsid w:val="00EC014F"/>
    <w:rsid w:val="00EC0628"/>
    <w:rsid w:val="00EC0E43"/>
    <w:rsid w:val="00EC1F46"/>
    <w:rsid w:val="00EC1FE0"/>
    <w:rsid w:val="00EC210B"/>
    <w:rsid w:val="00EC2832"/>
    <w:rsid w:val="00EC2CEB"/>
    <w:rsid w:val="00EC3E4A"/>
    <w:rsid w:val="00EC55A9"/>
    <w:rsid w:val="00EC5AAF"/>
    <w:rsid w:val="00EC5BC2"/>
    <w:rsid w:val="00EC69D8"/>
    <w:rsid w:val="00EC76A5"/>
    <w:rsid w:val="00EC7D96"/>
    <w:rsid w:val="00ED0528"/>
    <w:rsid w:val="00ED0FB0"/>
    <w:rsid w:val="00ED12DA"/>
    <w:rsid w:val="00ED165E"/>
    <w:rsid w:val="00ED3605"/>
    <w:rsid w:val="00ED3851"/>
    <w:rsid w:val="00ED454D"/>
    <w:rsid w:val="00ED4CE1"/>
    <w:rsid w:val="00ED4EDC"/>
    <w:rsid w:val="00ED4FF7"/>
    <w:rsid w:val="00ED59B3"/>
    <w:rsid w:val="00ED5D4D"/>
    <w:rsid w:val="00ED5EF5"/>
    <w:rsid w:val="00ED65E6"/>
    <w:rsid w:val="00ED7935"/>
    <w:rsid w:val="00ED7BEF"/>
    <w:rsid w:val="00EE151E"/>
    <w:rsid w:val="00EE1E8C"/>
    <w:rsid w:val="00EE244F"/>
    <w:rsid w:val="00EE2A6B"/>
    <w:rsid w:val="00EE3694"/>
    <w:rsid w:val="00EE3706"/>
    <w:rsid w:val="00EE3BC5"/>
    <w:rsid w:val="00EE3F21"/>
    <w:rsid w:val="00EE4504"/>
    <w:rsid w:val="00EE4868"/>
    <w:rsid w:val="00EE51AF"/>
    <w:rsid w:val="00EE60DE"/>
    <w:rsid w:val="00EE6744"/>
    <w:rsid w:val="00EE6FA6"/>
    <w:rsid w:val="00EE7A96"/>
    <w:rsid w:val="00EE7D92"/>
    <w:rsid w:val="00EF0E0D"/>
    <w:rsid w:val="00EF1331"/>
    <w:rsid w:val="00EF158D"/>
    <w:rsid w:val="00EF1D41"/>
    <w:rsid w:val="00EF1F17"/>
    <w:rsid w:val="00EF22EE"/>
    <w:rsid w:val="00EF2528"/>
    <w:rsid w:val="00EF25AA"/>
    <w:rsid w:val="00EF2942"/>
    <w:rsid w:val="00EF2FC3"/>
    <w:rsid w:val="00EF4149"/>
    <w:rsid w:val="00EF478F"/>
    <w:rsid w:val="00EF4CC0"/>
    <w:rsid w:val="00EF50B5"/>
    <w:rsid w:val="00EF540E"/>
    <w:rsid w:val="00EF549B"/>
    <w:rsid w:val="00EF6381"/>
    <w:rsid w:val="00EF6F2C"/>
    <w:rsid w:val="00EF7706"/>
    <w:rsid w:val="00EF7B3B"/>
    <w:rsid w:val="00F005AC"/>
    <w:rsid w:val="00F0083B"/>
    <w:rsid w:val="00F00A08"/>
    <w:rsid w:val="00F00E96"/>
    <w:rsid w:val="00F0108C"/>
    <w:rsid w:val="00F012F6"/>
    <w:rsid w:val="00F016D0"/>
    <w:rsid w:val="00F02457"/>
    <w:rsid w:val="00F0247B"/>
    <w:rsid w:val="00F028D5"/>
    <w:rsid w:val="00F02DBA"/>
    <w:rsid w:val="00F03201"/>
    <w:rsid w:val="00F03A5C"/>
    <w:rsid w:val="00F03D7B"/>
    <w:rsid w:val="00F04171"/>
    <w:rsid w:val="00F04C25"/>
    <w:rsid w:val="00F04F60"/>
    <w:rsid w:val="00F0508F"/>
    <w:rsid w:val="00F05FAC"/>
    <w:rsid w:val="00F06856"/>
    <w:rsid w:val="00F0686E"/>
    <w:rsid w:val="00F074B8"/>
    <w:rsid w:val="00F075A3"/>
    <w:rsid w:val="00F07A36"/>
    <w:rsid w:val="00F10128"/>
    <w:rsid w:val="00F102E6"/>
    <w:rsid w:val="00F10FB0"/>
    <w:rsid w:val="00F11BA8"/>
    <w:rsid w:val="00F123A2"/>
    <w:rsid w:val="00F13C70"/>
    <w:rsid w:val="00F1435E"/>
    <w:rsid w:val="00F152A2"/>
    <w:rsid w:val="00F15AE6"/>
    <w:rsid w:val="00F162AA"/>
    <w:rsid w:val="00F16447"/>
    <w:rsid w:val="00F1679E"/>
    <w:rsid w:val="00F16D11"/>
    <w:rsid w:val="00F20808"/>
    <w:rsid w:val="00F20968"/>
    <w:rsid w:val="00F20A0F"/>
    <w:rsid w:val="00F2166F"/>
    <w:rsid w:val="00F21AA0"/>
    <w:rsid w:val="00F21B8A"/>
    <w:rsid w:val="00F22124"/>
    <w:rsid w:val="00F229D6"/>
    <w:rsid w:val="00F23263"/>
    <w:rsid w:val="00F2418B"/>
    <w:rsid w:val="00F2447F"/>
    <w:rsid w:val="00F25DEC"/>
    <w:rsid w:val="00F265A8"/>
    <w:rsid w:val="00F265AF"/>
    <w:rsid w:val="00F275B3"/>
    <w:rsid w:val="00F3150F"/>
    <w:rsid w:val="00F3158E"/>
    <w:rsid w:val="00F317DF"/>
    <w:rsid w:val="00F31C04"/>
    <w:rsid w:val="00F3216B"/>
    <w:rsid w:val="00F327EC"/>
    <w:rsid w:val="00F329AB"/>
    <w:rsid w:val="00F33309"/>
    <w:rsid w:val="00F334CA"/>
    <w:rsid w:val="00F33880"/>
    <w:rsid w:val="00F33E79"/>
    <w:rsid w:val="00F34BB4"/>
    <w:rsid w:val="00F352E7"/>
    <w:rsid w:val="00F35326"/>
    <w:rsid w:val="00F3557A"/>
    <w:rsid w:val="00F35677"/>
    <w:rsid w:val="00F35686"/>
    <w:rsid w:val="00F35BCF"/>
    <w:rsid w:val="00F36223"/>
    <w:rsid w:val="00F367F8"/>
    <w:rsid w:val="00F36987"/>
    <w:rsid w:val="00F36CA3"/>
    <w:rsid w:val="00F37A3F"/>
    <w:rsid w:val="00F40777"/>
    <w:rsid w:val="00F41C19"/>
    <w:rsid w:val="00F42908"/>
    <w:rsid w:val="00F42B37"/>
    <w:rsid w:val="00F42C03"/>
    <w:rsid w:val="00F42C2E"/>
    <w:rsid w:val="00F43B2D"/>
    <w:rsid w:val="00F44C82"/>
    <w:rsid w:val="00F44D8D"/>
    <w:rsid w:val="00F4519E"/>
    <w:rsid w:val="00F454F1"/>
    <w:rsid w:val="00F46578"/>
    <w:rsid w:val="00F4678A"/>
    <w:rsid w:val="00F4779A"/>
    <w:rsid w:val="00F477A0"/>
    <w:rsid w:val="00F478BE"/>
    <w:rsid w:val="00F511D0"/>
    <w:rsid w:val="00F5126B"/>
    <w:rsid w:val="00F522CB"/>
    <w:rsid w:val="00F529CC"/>
    <w:rsid w:val="00F531EE"/>
    <w:rsid w:val="00F53443"/>
    <w:rsid w:val="00F5349A"/>
    <w:rsid w:val="00F53635"/>
    <w:rsid w:val="00F54482"/>
    <w:rsid w:val="00F5551A"/>
    <w:rsid w:val="00F60589"/>
    <w:rsid w:val="00F606FF"/>
    <w:rsid w:val="00F614D5"/>
    <w:rsid w:val="00F6208C"/>
    <w:rsid w:val="00F622A3"/>
    <w:rsid w:val="00F63499"/>
    <w:rsid w:val="00F638F9"/>
    <w:rsid w:val="00F63C24"/>
    <w:rsid w:val="00F6473D"/>
    <w:rsid w:val="00F649E7"/>
    <w:rsid w:val="00F65D78"/>
    <w:rsid w:val="00F66DA4"/>
    <w:rsid w:val="00F6729B"/>
    <w:rsid w:val="00F6780E"/>
    <w:rsid w:val="00F67E71"/>
    <w:rsid w:val="00F706B8"/>
    <w:rsid w:val="00F71A2D"/>
    <w:rsid w:val="00F71DED"/>
    <w:rsid w:val="00F72500"/>
    <w:rsid w:val="00F730D5"/>
    <w:rsid w:val="00F734FD"/>
    <w:rsid w:val="00F7386E"/>
    <w:rsid w:val="00F73E39"/>
    <w:rsid w:val="00F75586"/>
    <w:rsid w:val="00F75F14"/>
    <w:rsid w:val="00F76E52"/>
    <w:rsid w:val="00F7737D"/>
    <w:rsid w:val="00F77AEF"/>
    <w:rsid w:val="00F77EDF"/>
    <w:rsid w:val="00F80BF4"/>
    <w:rsid w:val="00F81145"/>
    <w:rsid w:val="00F814D8"/>
    <w:rsid w:val="00F81AFA"/>
    <w:rsid w:val="00F81BAE"/>
    <w:rsid w:val="00F81C2C"/>
    <w:rsid w:val="00F82DB6"/>
    <w:rsid w:val="00F83469"/>
    <w:rsid w:val="00F838DD"/>
    <w:rsid w:val="00F84E0B"/>
    <w:rsid w:val="00F84FB0"/>
    <w:rsid w:val="00F85190"/>
    <w:rsid w:val="00F8577A"/>
    <w:rsid w:val="00F85A51"/>
    <w:rsid w:val="00F85EBB"/>
    <w:rsid w:val="00F87A44"/>
    <w:rsid w:val="00F91F57"/>
    <w:rsid w:val="00F93015"/>
    <w:rsid w:val="00F931CB"/>
    <w:rsid w:val="00F94586"/>
    <w:rsid w:val="00F94639"/>
    <w:rsid w:val="00F96348"/>
    <w:rsid w:val="00F979EB"/>
    <w:rsid w:val="00FA001F"/>
    <w:rsid w:val="00FA007F"/>
    <w:rsid w:val="00FA022A"/>
    <w:rsid w:val="00FA068B"/>
    <w:rsid w:val="00FA086B"/>
    <w:rsid w:val="00FA143F"/>
    <w:rsid w:val="00FA247B"/>
    <w:rsid w:val="00FA2C8F"/>
    <w:rsid w:val="00FA3621"/>
    <w:rsid w:val="00FA4610"/>
    <w:rsid w:val="00FA4FFD"/>
    <w:rsid w:val="00FB0781"/>
    <w:rsid w:val="00FB1391"/>
    <w:rsid w:val="00FB152C"/>
    <w:rsid w:val="00FB1B2D"/>
    <w:rsid w:val="00FB4828"/>
    <w:rsid w:val="00FB4930"/>
    <w:rsid w:val="00FB4BB6"/>
    <w:rsid w:val="00FB4D2D"/>
    <w:rsid w:val="00FB504A"/>
    <w:rsid w:val="00FB5295"/>
    <w:rsid w:val="00FB537A"/>
    <w:rsid w:val="00FB5716"/>
    <w:rsid w:val="00FB6D7F"/>
    <w:rsid w:val="00FB6E44"/>
    <w:rsid w:val="00FB6FBA"/>
    <w:rsid w:val="00FB7F74"/>
    <w:rsid w:val="00FC09B9"/>
    <w:rsid w:val="00FC2184"/>
    <w:rsid w:val="00FC22A5"/>
    <w:rsid w:val="00FC31BA"/>
    <w:rsid w:val="00FC3BA4"/>
    <w:rsid w:val="00FC4148"/>
    <w:rsid w:val="00FC43C5"/>
    <w:rsid w:val="00FC4C8F"/>
    <w:rsid w:val="00FC57D7"/>
    <w:rsid w:val="00FC5CAA"/>
    <w:rsid w:val="00FC61DE"/>
    <w:rsid w:val="00FC634C"/>
    <w:rsid w:val="00FC78C7"/>
    <w:rsid w:val="00FD0843"/>
    <w:rsid w:val="00FD09DD"/>
    <w:rsid w:val="00FD1F3B"/>
    <w:rsid w:val="00FD2557"/>
    <w:rsid w:val="00FD2728"/>
    <w:rsid w:val="00FD2957"/>
    <w:rsid w:val="00FD466C"/>
    <w:rsid w:val="00FD4BC0"/>
    <w:rsid w:val="00FD5080"/>
    <w:rsid w:val="00FD531E"/>
    <w:rsid w:val="00FD53A1"/>
    <w:rsid w:val="00FD55DC"/>
    <w:rsid w:val="00FD58AE"/>
    <w:rsid w:val="00FD5DD3"/>
    <w:rsid w:val="00FD6786"/>
    <w:rsid w:val="00FD6C85"/>
    <w:rsid w:val="00FD73F6"/>
    <w:rsid w:val="00FE0ED7"/>
    <w:rsid w:val="00FE12AA"/>
    <w:rsid w:val="00FE2E45"/>
    <w:rsid w:val="00FE447E"/>
    <w:rsid w:val="00FE45F6"/>
    <w:rsid w:val="00FE4ADA"/>
    <w:rsid w:val="00FE57D4"/>
    <w:rsid w:val="00FE72C6"/>
    <w:rsid w:val="00FE7716"/>
    <w:rsid w:val="00FE7A19"/>
    <w:rsid w:val="00FF0B0F"/>
    <w:rsid w:val="00FF0C33"/>
    <w:rsid w:val="00FF1A5D"/>
    <w:rsid w:val="00FF3CAD"/>
    <w:rsid w:val="00FF3E9B"/>
    <w:rsid w:val="00FF4474"/>
    <w:rsid w:val="00FF4C13"/>
    <w:rsid w:val="00FF53BF"/>
    <w:rsid w:val="00FF633C"/>
    <w:rsid w:val="00FF72CB"/>
    <w:rsid w:val="00FF7450"/>
    <w:rsid w:val="00FF7570"/>
    <w:rsid w:val="00FF7918"/>
    <w:rsid w:val="0101B2DA"/>
    <w:rsid w:val="0128616A"/>
    <w:rsid w:val="0159CA20"/>
    <w:rsid w:val="01D14053"/>
    <w:rsid w:val="01D5526C"/>
    <w:rsid w:val="0203EA8E"/>
    <w:rsid w:val="0209AC21"/>
    <w:rsid w:val="02261C90"/>
    <w:rsid w:val="02CBF363"/>
    <w:rsid w:val="033108D0"/>
    <w:rsid w:val="03445721"/>
    <w:rsid w:val="0371E453"/>
    <w:rsid w:val="0380126F"/>
    <w:rsid w:val="038F13C1"/>
    <w:rsid w:val="03DED669"/>
    <w:rsid w:val="040B47F5"/>
    <w:rsid w:val="0411E997"/>
    <w:rsid w:val="0431E05F"/>
    <w:rsid w:val="048ADDA6"/>
    <w:rsid w:val="04CF6A82"/>
    <w:rsid w:val="04D4ABA4"/>
    <w:rsid w:val="051E7BFB"/>
    <w:rsid w:val="05C761D5"/>
    <w:rsid w:val="05D0506C"/>
    <w:rsid w:val="063F8060"/>
    <w:rsid w:val="0651D04B"/>
    <w:rsid w:val="0661A191"/>
    <w:rsid w:val="06BCEEC3"/>
    <w:rsid w:val="06CA0A5E"/>
    <w:rsid w:val="06CD9AA9"/>
    <w:rsid w:val="0712B40D"/>
    <w:rsid w:val="0728E7C9"/>
    <w:rsid w:val="07371FBD"/>
    <w:rsid w:val="0738C888"/>
    <w:rsid w:val="074A3159"/>
    <w:rsid w:val="074A7D5B"/>
    <w:rsid w:val="07634BCF"/>
    <w:rsid w:val="078B562A"/>
    <w:rsid w:val="07A4AF94"/>
    <w:rsid w:val="07B4EF96"/>
    <w:rsid w:val="07D860FB"/>
    <w:rsid w:val="07E3FBC5"/>
    <w:rsid w:val="07E6801E"/>
    <w:rsid w:val="07F0A91F"/>
    <w:rsid w:val="07F23607"/>
    <w:rsid w:val="07F29CD0"/>
    <w:rsid w:val="07FA96E4"/>
    <w:rsid w:val="08A0B33D"/>
    <w:rsid w:val="08A540BA"/>
    <w:rsid w:val="08A7C68F"/>
    <w:rsid w:val="08C14105"/>
    <w:rsid w:val="08D8E36B"/>
    <w:rsid w:val="08FAB4CA"/>
    <w:rsid w:val="08FF9684"/>
    <w:rsid w:val="090DBBE6"/>
    <w:rsid w:val="093165F4"/>
    <w:rsid w:val="095715FA"/>
    <w:rsid w:val="0985B1D2"/>
    <w:rsid w:val="099680F3"/>
    <w:rsid w:val="0998CAFE"/>
    <w:rsid w:val="09A2EBB2"/>
    <w:rsid w:val="09E93830"/>
    <w:rsid w:val="09F231C5"/>
    <w:rsid w:val="0A050FA4"/>
    <w:rsid w:val="0A2BA0FC"/>
    <w:rsid w:val="0A5934B1"/>
    <w:rsid w:val="0A79A9DF"/>
    <w:rsid w:val="0A7EAE0B"/>
    <w:rsid w:val="0A868337"/>
    <w:rsid w:val="0A9779F0"/>
    <w:rsid w:val="0AA312FA"/>
    <w:rsid w:val="0AFE9F58"/>
    <w:rsid w:val="0B012F39"/>
    <w:rsid w:val="0B12840C"/>
    <w:rsid w:val="0B1D7F9F"/>
    <w:rsid w:val="0B25E422"/>
    <w:rsid w:val="0B33FF0A"/>
    <w:rsid w:val="0B47C07E"/>
    <w:rsid w:val="0B4DC9C3"/>
    <w:rsid w:val="0B595581"/>
    <w:rsid w:val="0B961923"/>
    <w:rsid w:val="0BBAE92E"/>
    <w:rsid w:val="0BCE5E50"/>
    <w:rsid w:val="0BF0F759"/>
    <w:rsid w:val="0C49783D"/>
    <w:rsid w:val="0C6F5A44"/>
    <w:rsid w:val="0C74CDD3"/>
    <w:rsid w:val="0C79D51D"/>
    <w:rsid w:val="0C86C06E"/>
    <w:rsid w:val="0C92A143"/>
    <w:rsid w:val="0C9E9A76"/>
    <w:rsid w:val="0CB7BAB8"/>
    <w:rsid w:val="0D0A4712"/>
    <w:rsid w:val="0D412BA8"/>
    <w:rsid w:val="0D45EFBF"/>
    <w:rsid w:val="0D4A6F37"/>
    <w:rsid w:val="0D52D590"/>
    <w:rsid w:val="0D7DC92A"/>
    <w:rsid w:val="0D81B515"/>
    <w:rsid w:val="0D8696F3"/>
    <w:rsid w:val="0D96753F"/>
    <w:rsid w:val="0D99398E"/>
    <w:rsid w:val="0DA6EA24"/>
    <w:rsid w:val="0DB19B53"/>
    <w:rsid w:val="0DB90A50"/>
    <w:rsid w:val="0E604BE1"/>
    <w:rsid w:val="0E61E143"/>
    <w:rsid w:val="0E6E1EED"/>
    <w:rsid w:val="0E8365B6"/>
    <w:rsid w:val="0E92CE0D"/>
    <w:rsid w:val="0ED801C2"/>
    <w:rsid w:val="0EDC2630"/>
    <w:rsid w:val="0F028113"/>
    <w:rsid w:val="0F5A3380"/>
    <w:rsid w:val="0F861448"/>
    <w:rsid w:val="0F8CEDC4"/>
    <w:rsid w:val="0F90BE0E"/>
    <w:rsid w:val="0F92CF03"/>
    <w:rsid w:val="0FAE0010"/>
    <w:rsid w:val="0FB0A3F7"/>
    <w:rsid w:val="0FEF41D2"/>
    <w:rsid w:val="1000E4D2"/>
    <w:rsid w:val="10154C03"/>
    <w:rsid w:val="108E4A8C"/>
    <w:rsid w:val="109817A8"/>
    <w:rsid w:val="10C6704F"/>
    <w:rsid w:val="10D2E591"/>
    <w:rsid w:val="10E3027B"/>
    <w:rsid w:val="10E69AEA"/>
    <w:rsid w:val="10F21CAE"/>
    <w:rsid w:val="10FC46CA"/>
    <w:rsid w:val="113671BC"/>
    <w:rsid w:val="11568FC4"/>
    <w:rsid w:val="115ECCD0"/>
    <w:rsid w:val="116DAA0B"/>
    <w:rsid w:val="118C7A86"/>
    <w:rsid w:val="119DB1C2"/>
    <w:rsid w:val="11C2896A"/>
    <w:rsid w:val="11C4ACD2"/>
    <w:rsid w:val="11D36067"/>
    <w:rsid w:val="12037688"/>
    <w:rsid w:val="12051E5F"/>
    <w:rsid w:val="120E39C1"/>
    <w:rsid w:val="121E0D14"/>
    <w:rsid w:val="122A4ACF"/>
    <w:rsid w:val="122C3DE3"/>
    <w:rsid w:val="12344241"/>
    <w:rsid w:val="12404B8C"/>
    <w:rsid w:val="1265505F"/>
    <w:rsid w:val="127F9D90"/>
    <w:rsid w:val="1290CD2C"/>
    <w:rsid w:val="12991379"/>
    <w:rsid w:val="12DBD22C"/>
    <w:rsid w:val="12F9C77B"/>
    <w:rsid w:val="12FF83C8"/>
    <w:rsid w:val="130B757B"/>
    <w:rsid w:val="13362824"/>
    <w:rsid w:val="1362127C"/>
    <w:rsid w:val="1366BF87"/>
    <w:rsid w:val="138C97AC"/>
    <w:rsid w:val="13B6CA63"/>
    <w:rsid w:val="13C97D7E"/>
    <w:rsid w:val="13DBE88B"/>
    <w:rsid w:val="13E1F4AC"/>
    <w:rsid w:val="13F2CDA2"/>
    <w:rsid w:val="146AB3D5"/>
    <w:rsid w:val="14D4597A"/>
    <w:rsid w:val="14DD60A6"/>
    <w:rsid w:val="14E4D902"/>
    <w:rsid w:val="15218635"/>
    <w:rsid w:val="1521B7D9"/>
    <w:rsid w:val="153A81CF"/>
    <w:rsid w:val="1556D1BE"/>
    <w:rsid w:val="1567F55E"/>
    <w:rsid w:val="156CEBC1"/>
    <w:rsid w:val="1595119B"/>
    <w:rsid w:val="1597EDFB"/>
    <w:rsid w:val="159AAA6A"/>
    <w:rsid w:val="15CD7A3B"/>
    <w:rsid w:val="15D2D152"/>
    <w:rsid w:val="15DD716E"/>
    <w:rsid w:val="15EDB30A"/>
    <w:rsid w:val="15FA40DE"/>
    <w:rsid w:val="1634746D"/>
    <w:rsid w:val="1653CACB"/>
    <w:rsid w:val="16908F67"/>
    <w:rsid w:val="169F4F57"/>
    <w:rsid w:val="17301DBB"/>
    <w:rsid w:val="174A29E4"/>
    <w:rsid w:val="1761139D"/>
    <w:rsid w:val="1792CFE4"/>
    <w:rsid w:val="17B8F4F6"/>
    <w:rsid w:val="17BFD263"/>
    <w:rsid w:val="17CE12CF"/>
    <w:rsid w:val="17E6BF1E"/>
    <w:rsid w:val="1804F17D"/>
    <w:rsid w:val="1824548D"/>
    <w:rsid w:val="18291493"/>
    <w:rsid w:val="189AB808"/>
    <w:rsid w:val="18B5A502"/>
    <w:rsid w:val="18B87002"/>
    <w:rsid w:val="18D9DBB2"/>
    <w:rsid w:val="18EA0965"/>
    <w:rsid w:val="18EB235C"/>
    <w:rsid w:val="18F6F2A0"/>
    <w:rsid w:val="18FC37EB"/>
    <w:rsid w:val="190AF267"/>
    <w:rsid w:val="19262729"/>
    <w:rsid w:val="193605E1"/>
    <w:rsid w:val="193AEE0C"/>
    <w:rsid w:val="196D918F"/>
    <w:rsid w:val="1980E55C"/>
    <w:rsid w:val="19B1DD8D"/>
    <w:rsid w:val="19D53696"/>
    <w:rsid w:val="19DA2078"/>
    <w:rsid w:val="19E019C7"/>
    <w:rsid w:val="1A070731"/>
    <w:rsid w:val="1A127506"/>
    <w:rsid w:val="1A5F9147"/>
    <w:rsid w:val="1A6737B6"/>
    <w:rsid w:val="1A954966"/>
    <w:rsid w:val="1AB53CDB"/>
    <w:rsid w:val="1ABF6B7F"/>
    <w:rsid w:val="1AC91C6E"/>
    <w:rsid w:val="1AD6D01B"/>
    <w:rsid w:val="1B02E6AB"/>
    <w:rsid w:val="1B270519"/>
    <w:rsid w:val="1B30AD5B"/>
    <w:rsid w:val="1B359E88"/>
    <w:rsid w:val="1B4E73BE"/>
    <w:rsid w:val="1B8915AA"/>
    <w:rsid w:val="1BC99450"/>
    <w:rsid w:val="1BEAF60F"/>
    <w:rsid w:val="1BF51EFA"/>
    <w:rsid w:val="1C15C2DC"/>
    <w:rsid w:val="1C332BCF"/>
    <w:rsid w:val="1C50540D"/>
    <w:rsid w:val="1C54A9E2"/>
    <w:rsid w:val="1C587029"/>
    <w:rsid w:val="1C6C1533"/>
    <w:rsid w:val="1CB5477E"/>
    <w:rsid w:val="1D377CDD"/>
    <w:rsid w:val="1D37924E"/>
    <w:rsid w:val="1D8BB085"/>
    <w:rsid w:val="1D8E26F3"/>
    <w:rsid w:val="1DC2AE1F"/>
    <w:rsid w:val="1DD8ED9B"/>
    <w:rsid w:val="1DE0FF67"/>
    <w:rsid w:val="1DF9826B"/>
    <w:rsid w:val="1E013180"/>
    <w:rsid w:val="1E19F091"/>
    <w:rsid w:val="1E37537C"/>
    <w:rsid w:val="1E74FCED"/>
    <w:rsid w:val="1E9AF4BE"/>
    <w:rsid w:val="1E9F88EA"/>
    <w:rsid w:val="1EAA8B58"/>
    <w:rsid w:val="1EB16C7C"/>
    <w:rsid w:val="1EC6AEEF"/>
    <w:rsid w:val="1ED00A31"/>
    <w:rsid w:val="1ED5CB27"/>
    <w:rsid w:val="1EEB67EB"/>
    <w:rsid w:val="1F1457D8"/>
    <w:rsid w:val="1F2CDCFC"/>
    <w:rsid w:val="1F3287E5"/>
    <w:rsid w:val="1F394B27"/>
    <w:rsid w:val="1F51731D"/>
    <w:rsid w:val="1F60CBD5"/>
    <w:rsid w:val="1F869D63"/>
    <w:rsid w:val="1F873B7E"/>
    <w:rsid w:val="1F8A76E3"/>
    <w:rsid w:val="1FB511DB"/>
    <w:rsid w:val="1FD87DB8"/>
    <w:rsid w:val="202E6B75"/>
    <w:rsid w:val="202FB30B"/>
    <w:rsid w:val="204A47E0"/>
    <w:rsid w:val="207766C3"/>
    <w:rsid w:val="20A8EE0D"/>
    <w:rsid w:val="20B59A18"/>
    <w:rsid w:val="20B8EF5C"/>
    <w:rsid w:val="20C48D97"/>
    <w:rsid w:val="20D0BF64"/>
    <w:rsid w:val="2134727A"/>
    <w:rsid w:val="2146EC37"/>
    <w:rsid w:val="21639714"/>
    <w:rsid w:val="218DAF10"/>
    <w:rsid w:val="21CAB378"/>
    <w:rsid w:val="222B48FD"/>
    <w:rsid w:val="224419A4"/>
    <w:rsid w:val="228A4065"/>
    <w:rsid w:val="22A65169"/>
    <w:rsid w:val="22FE4315"/>
    <w:rsid w:val="233012FD"/>
    <w:rsid w:val="2374AE01"/>
    <w:rsid w:val="23BE5687"/>
    <w:rsid w:val="23FC818E"/>
    <w:rsid w:val="240DD959"/>
    <w:rsid w:val="2412D53A"/>
    <w:rsid w:val="24204A3D"/>
    <w:rsid w:val="2438E41C"/>
    <w:rsid w:val="246D3A43"/>
    <w:rsid w:val="247AD5CA"/>
    <w:rsid w:val="24B0ED61"/>
    <w:rsid w:val="25114A60"/>
    <w:rsid w:val="2515FF13"/>
    <w:rsid w:val="256C4A39"/>
    <w:rsid w:val="25816393"/>
    <w:rsid w:val="25A29211"/>
    <w:rsid w:val="25DBA1D6"/>
    <w:rsid w:val="26021D3B"/>
    <w:rsid w:val="265BCC9D"/>
    <w:rsid w:val="267013FA"/>
    <w:rsid w:val="2676CDCC"/>
    <w:rsid w:val="269A35A8"/>
    <w:rsid w:val="26A11E01"/>
    <w:rsid w:val="26A5F0B6"/>
    <w:rsid w:val="26ABF348"/>
    <w:rsid w:val="26D2687D"/>
    <w:rsid w:val="26D2EB8E"/>
    <w:rsid w:val="26EF1B39"/>
    <w:rsid w:val="26FFB5EE"/>
    <w:rsid w:val="2702F753"/>
    <w:rsid w:val="270FDC24"/>
    <w:rsid w:val="278C8A53"/>
    <w:rsid w:val="27C51D0F"/>
    <w:rsid w:val="27CBAB4F"/>
    <w:rsid w:val="27E112B6"/>
    <w:rsid w:val="27EB13FB"/>
    <w:rsid w:val="27F3E20F"/>
    <w:rsid w:val="27FEDE15"/>
    <w:rsid w:val="280619E2"/>
    <w:rsid w:val="28390B72"/>
    <w:rsid w:val="28494F86"/>
    <w:rsid w:val="284AF879"/>
    <w:rsid w:val="28A1F28F"/>
    <w:rsid w:val="28D74920"/>
    <w:rsid w:val="28FE9C56"/>
    <w:rsid w:val="29009225"/>
    <w:rsid w:val="290FF80F"/>
    <w:rsid w:val="2970FA26"/>
    <w:rsid w:val="298A66C7"/>
    <w:rsid w:val="29E79627"/>
    <w:rsid w:val="29E7CD4B"/>
    <w:rsid w:val="2A0A72B1"/>
    <w:rsid w:val="2A2D10CC"/>
    <w:rsid w:val="2A4C97E5"/>
    <w:rsid w:val="2A5F5839"/>
    <w:rsid w:val="2A646351"/>
    <w:rsid w:val="2A6F1034"/>
    <w:rsid w:val="2AF2016D"/>
    <w:rsid w:val="2B0769DC"/>
    <w:rsid w:val="2B2C24E1"/>
    <w:rsid w:val="2B4FEE4F"/>
    <w:rsid w:val="2B535BCF"/>
    <w:rsid w:val="2B8C0564"/>
    <w:rsid w:val="2BA34B42"/>
    <w:rsid w:val="2BCAFE44"/>
    <w:rsid w:val="2BFCB663"/>
    <w:rsid w:val="2C4A24A7"/>
    <w:rsid w:val="2C727426"/>
    <w:rsid w:val="2CA0C7A4"/>
    <w:rsid w:val="2CAE4264"/>
    <w:rsid w:val="2CC66C55"/>
    <w:rsid w:val="2CDBA730"/>
    <w:rsid w:val="2CE3270D"/>
    <w:rsid w:val="2D2DDAB8"/>
    <w:rsid w:val="2D432868"/>
    <w:rsid w:val="2D45B327"/>
    <w:rsid w:val="2D72F03F"/>
    <w:rsid w:val="2D75E33F"/>
    <w:rsid w:val="2D782DA2"/>
    <w:rsid w:val="2D9A1321"/>
    <w:rsid w:val="2D9E69E5"/>
    <w:rsid w:val="2DAAA066"/>
    <w:rsid w:val="2DC4FCA9"/>
    <w:rsid w:val="2DE327E9"/>
    <w:rsid w:val="2DEE00AD"/>
    <w:rsid w:val="2DFF3471"/>
    <w:rsid w:val="2E0074F3"/>
    <w:rsid w:val="2E05BEE0"/>
    <w:rsid w:val="2E7CA926"/>
    <w:rsid w:val="2E830B30"/>
    <w:rsid w:val="2EAD2051"/>
    <w:rsid w:val="2ECC215C"/>
    <w:rsid w:val="2ED5C47D"/>
    <w:rsid w:val="2EF4131B"/>
    <w:rsid w:val="2F8A1520"/>
    <w:rsid w:val="2FA00C67"/>
    <w:rsid w:val="2FA89522"/>
    <w:rsid w:val="2FB6D41B"/>
    <w:rsid w:val="2FBDDB0B"/>
    <w:rsid w:val="2FCEDEC1"/>
    <w:rsid w:val="2FECD6F3"/>
    <w:rsid w:val="2FF02497"/>
    <w:rsid w:val="2FFF9604"/>
    <w:rsid w:val="3035F7D6"/>
    <w:rsid w:val="30D05A52"/>
    <w:rsid w:val="30EED563"/>
    <w:rsid w:val="3103FECA"/>
    <w:rsid w:val="31139701"/>
    <w:rsid w:val="3119A3EA"/>
    <w:rsid w:val="312F6AA6"/>
    <w:rsid w:val="3153E73E"/>
    <w:rsid w:val="318836F7"/>
    <w:rsid w:val="31A525D4"/>
    <w:rsid w:val="31B2DA9A"/>
    <w:rsid w:val="31E9443C"/>
    <w:rsid w:val="322348B2"/>
    <w:rsid w:val="322AEDB4"/>
    <w:rsid w:val="325FB6EB"/>
    <w:rsid w:val="327E445A"/>
    <w:rsid w:val="3283699B"/>
    <w:rsid w:val="32B1C63F"/>
    <w:rsid w:val="32BE0217"/>
    <w:rsid w:val="32C3D88E"/>
    <w:rsid w:val="32F6920C"/>
    <w:rsid w:val="32FB0CF3"/>
    <w:rsid w:val="331D1C45"/>
    <w:rsid w:val="3330C3B0"/>
    <w:rsid w:val="33351E8E"/>
    <w:rsid w:val="33967FD1"/>
    <w:rsid w:val="33B269EC"/>
    <w:rsid w:val="33B67BF1"/>
    <w:rsid w:val="33B825E8"/>
    <w:rsid w:val="33EE02D8"/>
    <w:rsid w:val="33F380D3"/>
    <w:rsid w:val="3415D5BD"/>
    <w:rsid w:val="341BC42C"/>
    <w:rsid w:val="341FC2D7"/>
    <w:rsid w:val="34399539"/>
    <w:rsid w:val="345CCB82"/>
    <w:rsid w:val="346C0B68"/>
    <w:rsid w:val="3482EE94"/>
    <w:rsid w:val="348AE633"/>
    <w:rsid w:val="3491DB4E"/>
    <w:rsid w:val="34944A89"/>
    <w:rsid w:val="34A7053C"/>
    <w:rsid w:val="34B660E6"/>
    <w:rsid w:val="34D1A839"/>
    <w:rsid w:val="34DC7477"/>
    <w:rsid w:val="34E7D2FD"/>
    <w:rsid w:val="34F2EF6B"/>
    <w:rsid w:val="3510E02B"/>
    <w:rsid w:val="35450EBF"/>
    <w:rsid w:val="356A0DA1"/>
    <w:rsid w:val="357437B4"/>
    <w:rsid w:val="35A3E432"/>
    <w:rsid w:val="35A514C8"/>
    <w:rsid w:val="3605BE53"/>
    <w:rsid w:val="361D2C3A"/>
    <w:rsid w:val="3689272E"/>
    <w:rsid w:val="36E4C7CD"/>
    <w:rsid w:val="3712001F"/>
    <w:rsid w:val="373A12C8"/>
    <w:rsid w:val="3762F766"/>
    <w:rsid w:val="379535FE"/>
    <w:rsid w:val="37AED698"/>
    <w:rsid w:val="37B7F3FE"/>
    <w:rsid w:val="380D594E"/>
    <w:rsid w:val="380E38A7"/>
    <w:rsid w:val="382FFEF1"/>
    <w:rsid w:val="385A506C"/>
    <w:rsid w:val="386FB9E4"/>
    <w:rsid w:val="38A06419"/>
    <w:rsid w:val="38A86F69"/>
    <w:rsid w:val="38E6C140"/>
    <w:rsid w:val="3910272D"/>
    <w:rsid w:val="391A4E59"/>
    <w:rsid w:val="391F4CF3"/>
    <w:rsid w:val="3923D0E3"/>
    <w:rsid w:val="3949A62C"/>
    <w:rsid w:val="394A96BC"/>
    <w:rsid w:val="394C2EB0"/>
    <w:rsid w:val="39506DB0"/>
    <w:rsid w:val="397F676D"/>
    <w:rsid w:val="39A48C4D"/>
    <w:rsid w:val="39F86C7B"/>
    <w:rsid w:val="3A1B0305"/>
    <w:rsid w:val="3A3D2E0B"/>
    <w:rsid w:val="3A8A7EF9"/>
    <w:rsid w:val="3A8C1097"/>
    <w:rsid w:val="3A963566"/>
    <w:rsid w:val="3A9B6FC4"/>
    <w:rsid w:val="3AB9CBA7"/>
    <w:rsid w:val="3ABE4482"/>
    <w:rsid w:val="3AC361E6"/>
    <w:rsid w:val="3AC957A6"/>
    <w:rsid w:val="3ACE6835"/>
    <w:rsid w:val="3AE2AC7C"/>
    <w:rsid w:val="3AFDF75A"/>
    <w:rsid w:val="3B26CFAE"/>
    <w:rsid w:val="3B30D848"/>
    <w:rsid w:val="3B33C210"/>
    <w:rsid w:val="3B435082"/>
    <w:rsid w:val="3B4B26D9"/>
    <w:rsid w:val="3B500A7B"/>
    <w:rsid w:val="3B94B82B"/>
    <w:rsid w:val="3BCE5A1C"/>
    <w:rsid w:val="3BE7693C"/>
    <w:rsid w:val="3BE77323"/>
    <w:rsid w:val="3C20962B"/>
    <w:rsid w:val="3C34C1AA"/>
    <w:rsid w:val="3C62A651"/>
    <w:rsid w:val="3C7A714A"/>
    <w:rsid w:val="3C9DC990"/>
    <w:rsid w:val="3CA207B1"/>
    <w:rsid w:val="3CDB8639"/>
    <w:rsid w:val="3CE0E0E7"/>
    <w:rsid w:val="3D36277A"/>
    <w:rsid w:val="3D438E6F"/>
    <w:rsid w:val="3D646C01"/>
    <w:rsid w:val="3D679046"/>
    <w:rsid w:val="3D6D8952"/>
    <w:rsid w:val="3DBA300F"/>
    <w:rsid w:val="3DD89D85"/>
    <w:rsid w:val="3DDCAE32"/>
    <w:rsid w:val="3DF3F976"/>
    <w:rsid w:val="3E0D21D3"/>
    <w:rsid w:val="3E17BF76"/>
    <w:rsid w:val="3E26645C"/>
    <w:rsid w:val="3E5C2D1C"/>
    <w:rsid w:val="3E900A63"/>
    <w:rsid w:val="3EA7611E"/>
    <w:rsid w:val="3EB5D02E"/>
    <w:rsid w:val="3EBB7F0D"/>
    <w:rsid w:val="3ECAE1BF"/>
    <w:rsid w:val="3EEB42F9"/>
    <w:rsid w:val="3EFA7E67"/>
    <w:rsid w:val="3F095380"/>
    <w:rsid w:val="3F0BB485"/>
    <w:rsid w:val="3F21B367"/>
    <w:rsid w:val="3F2D9B0D"/>
    <w:rsid w:val="3F4C311C"/>
    <w:rsid w:val="3F89F7B5"/>
    <w:rsid w:val="3F9CB88B"/>
    <w:rsid w:val="3FAEA30A"/>
    <w:rsid w:val="3FE18F70"/>
    <w:rsid w:val="3FEA6D89"/>
    <w:rsid w:val="4030D3EC"/>
    <w:rsid w:val="40998465"/>
    <w:rsid w:val="40AB5069"/>
    <w:rsid w:val="40B92785"/>
    <w:rsid w:val="40DCE5BE"/>
    <w:rsid w:val="40F040B3"/>
    <w:rsid w:val="40F6440E"/>
    <w:rsid w:val="4105EC92"/>
    <w:rsid w:val="4111E980"/>
    <w:rsid w:val="4117F77C"/>
    <w:rsid w:val="4135963D"/>
    <w:rsid w:val="41424895"/>
    <w:rsid w:val="4147C18A"/>
    <w:rsid w:val="4197D89F"/>
    <w:rsid w:val="41B9E51C"/>
    <w:rsid w:val="41C589D1"/>
    <w:rsid w:val="41EA5603"/>
    <w:rsid w:val="41ED12DA"/>
    <w:rsid w:val="41F037ED"/>
    <w:rsid w:val="41FE5A01"/>
    <w:rsid w:val="42074297"/>
    <w:rsid w:val="4214AF96"/>
    <w:rsid w:val="422CCEC4"/>
    <w:rsid w:val="4230962A"/>
    <w:rsid w:val="427C2FD6"/>
    <w:rsid w:val="42CAB329"/>
    <w:rsid w:val="42DE18F6"/>
    <w:rsid w:val="42F44AE7"/>
    <w:rsid w:val="42F7B5AA"/>
    <w:rsid w:val="434939E1"/>
    <w:rsid w:val="4354BD0E"/>
    <w:rsid w:val="435D3599"/>
    <w:rsid w:val="43935013"/>
    <w:rsid w:val="43BBA95D"/>
    <w:rsid w:val="43D33751"/>
    <w:rsid w:val="440B8980"/>
    <w:rsid w:val="4414B0DC"/>
    <w:rsid w:val="443A6E00"/>
    <w:rsid w:val="443BE23E"/>
    <w:rsid w:val="4449A892"/>
    <w:rsid w:val="4480A294"/>
    <w:rsid w:val="44A8EEC7"/>
    <w:rsid w:val="44EA9922"/>
    <w:rsid w:val="4509513C"/>
    <w:rsid w:val="452FE848"/>
    <w:rsid w:val="4555C28D"/>
    <w:rsid w:val="4559EEC7"/>
    <w:rsid w:val="45839749"/>
    <w:rsid w:val="45CE98C5"/>
    <w:rsid w:val="45D1E32A"/>
    <w:rsid w:val="45E95DCC"/>
    <w:rsid w:val="4610EA91"/>
    <w:rsid w:val="4623D2E6"/>
    <w:rsid w:val="46393FF1"/>
    <w:rsid w:val="464B9D9D"/>
    <w:rsid w:val="4650DA93"/>
    <w:rsid w:val="466DB641"/>
    <w:rsid w:val="46C5B4AC"/>
    <w:rsid w:val="46C65B9D"/>
    <w:rsid w:val="46D8A29D"/>
    <w:rsid w:val="471CC6F7"/>
    <w:rsid w:val="47309590"/>
    <w:rsid w:val="47481C50"/>
    <w:rsid w:val="4785FD0D"/>
    <w:rsid w:val="47899A0E"/>
    <w:rsid w:val="479AB889"/>
    <w:rsid w:val="482EE79D"/>
    <w:rsid w:val="48594786"/>
    <w:rsid w:val="486043D2"/>
    <w:rsid w:val="4871CD44"/>
    <w:rsid w:val="489B967B"/>
    <w:rsid w:val="48B3F277"/>
    <w:rsid w:val="48BA945C"/>
    <w:rsid w:val="48D09E29"/>
    <w:rsid w:val="48D0C6A7"/>
    <w:rsid w:val="48D4DAAE"/>
    <w:rsid w:val="48D58C04"/>
    <w:rsid w:val="4923EBDE"/>
    <w:rsid w:val="492B758A"/>
    <w:rsid w:val="4935D9A2"/>
    <w:rsid w:val="493B00BB"/>
    <w:rsid w:val="493F95C2"/>
    <w:rsid w:val="49584759"/>
    <w:rsid w:val="49866E40"/>
    <w:rsid w:val="4986A638"/>
    <w:rsid w:val="499869BE"/>
    <w:rsid w:val="49BFCFB2"/>
    <w:rsid w:val="49D2982B"/>
    <w:rsid w:val="49F5F167"/>
    <w:rsid w:val="4A2C0D92"/>
    <w:rsid w:val="4A5E4A22"/>
    <w:rsid w:val="4A785DFA"/>
    <w:rsid w:val="4A80B07A"/>
    <w:rsid w:val="4A8ED6AA"/>
    <w:rsid w:val="4AA7EC5A"/>
    <w:rsid w:val="4B190970"/>
    <w:rsid w:val="4B1F809D"/>
    <w:rsid w:val="4B280CF9"/>
    <w:rsid w:val="4B379E6F"/>
    <w:rsid w:val="4B454872"/>
    <w:rsid w:val="4B6A5212"/>
    <w:rsid w:val="4BC1C640"/>
    <w:rsid w:val="4BC57FB8"/>
    <w:rsid w:val="4BD3BFA6"/>
    <w:rsid w:val="4BDCE3C3"/>
    <w:rsid w:val="4BF45154"/>
    <w:rsid w:val="4BF5CA8D"/>
    <w:rsid w:val="4BF5F9A0"/>
    <w:rsid w:val="4C07FE4F"/>
    <w:rsid w:val="4C18404E"/>
    <w:rsid w:val="4C2CD1C3"/>
    <w:rsid w:val="4C4E7F0F"/>
    <w:rsid w:val="4C5BE756"/>
    <w:rsid w:val="4C84B39C"/>
    <w:rsid w:val="4C97713C"/>
    <w:rsid w:val="4C9D362F"/>
    <w:rsid w:val="4CA42644"/>
    <w:rsid w:val="4CCD1C47"/>
    <w:rsid w:val="4CEFDC44"/>
    <w:rsid w:val="4CFE47C1"/>
    <w:rsid w:val="4D032180"/>
    <w:rsid w:val="4D063E4A"/>
    <w:rsid w:val="4D2E5E52"/>
    <w:rsid w:val="4D3A6F25"/>
    <w:rsid w:val="4D3FF6A6"/>
    <w:rsid w:val="4D4B34AF"/>
    <w:rsid w:val="4D60FD8D"/>
    <w:rsid w:val="4D829A64"/>
    <w:rsid w:val="4D976456"/>
    <w:rsid w:val="4DEBE57C"/>
    <w:rsid w:val="4DF5046A"/>
    <w:rsid w:val="4DF7E10E"/>
    <w:rsid w:val="4E37BF87"/>
    <w:rsid w:val="4E4A1C98"/>
    <w:rsid w:val="4E91113D"/>
    <w:rsid w:val="4E9A118E"/>
    <w:rsid w:val="4F109D19"/>
    <w:rsid w:val="4F1E0F78"/>
    <w:rsid w:val="4F5BBB26"/>
    <w:rsid w:val="4F839E5E"/>
    <w:rsid w:val="4F89AAA9"/>
    <w:rsid w:val="4FB4E342"/>
    <w:rsid w:val="5057217B"/>
    <w:rsid w:val="50859BF9"/>
    <w:rsid w:val="50B22BD4"/>
    <w:rsid w:val="50C2B02F"/>
    <w:rsid w:val="50EB4ED3"/>
    <w:rsid w:val="50FAEDA6"/>
    <w:rsid w:val="51007924"/>
    <w:rsid w:val="5100ECCB"/>
    <w:rsid w:val="5104D2F8"/>
    <w:rsid w:val="511AF199"/>
    <w:rsid w:val="511C749F"/>
    <w:rsid w:val="5130845D"/>
    <w:rsid w:val="5137136D"/>
    <w:rsid w:val="514DB577"/>
    <w:rsid w:val="51AD0076"/>
    <w:rsid w:val="51BB7AD7"/>
    <w:rsid w:val="51FBE0B1"/>
    <w:rsid w:val="52082249"/>
    <w:rsid w:val="52217DFF"/>
    <w:rsid w:val="5242BE1D"/>
    <w:rsid w:val="5251C630"/>
    <w:rsid w:val="5255FE65"/>
    <w:rsid w:val="525C32D4"/>
    <w:rsid w:val="5271EE5D"/>
    <w:rsid w:val="529B0206"/>
    <w:rsid w:val="52A695FE"/>
    <w:rsid w:val="530728B0"/>
    <w:rsid w:val="532068EC"/>
    <w:rsid w:val="538C90C9"/>
    <w:rsid w:val="539764B3"/>
    <w:rsid w:val="5398EADA"/>
    <w:rsid w:val="53AA91B0"/>
    <w:rsid w:val="53E84C8F"/>
    <w:rsid w:val="53F96142"/>
    <w:rsid w:val="54152D06"/>
    <w:rsid w:val="5415B02B"/>
    <w:rsid w:val="545244A1"/>
    <w:rsid w:val="5470D38B"/>
    <w:rsid w:val="54C26C4F"/>
    <w:rsid w:val="55193DDE"/>
    <w:rsid w:val="552DFEEC"/>
    <w:rsid w:val="55312795"/>
    <w:rsid w:val="55375322"/>
    <w:rsid w:val="5582E4FD"/>
    <w:rsid w:val="558EC03C"/>
    <w:rsid w:val="55AFD71D"/>
    <w:rsid w:val="55B2376E"/>
    <w:rsid w:val="55C352B6"/>
    <w:rsid w:val="55D168E8"/>
    <w:rsid w:val="55FD2512"/>
    <w:rsid w:val="56073CDE"/>
    <w:rsid w:val="560F9CC3"/>
    <w:rsid w:val="5616D91D"/>
    <w:rsid w:val="563C9A99"/>
    <w:rsid w:val="564D9AD6"/>
    <w:rsid w:val="565B3D22"/>
    <w:rsid w:val="5693BF3A"/>
    <w:rsid w:val="56D47A15"/>
    <w:rsid w:val="56F7B06A"/>
    <w:rsid w:val="57673E64"/>
    <w:rsid w:val="577FA2FF"/>
    <w:rsid w:val="57BA4B6E"/>
    <w:rsid w:val="57EBAC0A"/>
    <w:rsid w:val="57F87CF3"/>
    <w:rsid w:val="57F9F7ED"/>
    <w:rsid w:val="5804DDA2"/>
    <w:rsid w:val="58676FF6"/>
    <w:rsid w:val="5873E2E1"/>
    <w:rsid w:val="588E0383"/>
    <w:rsid w:val="58C73883"/>
    <w:rsid w:val="58E5DB25"/>
    <w:rsid w:val="58F0AF03"/>
    <w:rsid w:val="58FC87B7"/>
    <w:rsid w:val="59237079"/>
    <w:rsid w:val="59330494"/>
    <w:rsid w:val="59330C45"/>
    <w:rsid w:val="596BFB4E"/>
    <w:rsid w:val="5973D035"/>
    <w:rsid w:val="59827350"/>
    <w:rsid w:val="598B21C8"/>
    <w:rsid w:val="59A41A7B"/>
    <w:rsid w:val="59F33918"/>
    <w:rsid w:val="59F49E14"/>
    <w:rsid w:val="5A05D069"/>
    <w:rsid w:val="5A306A77"/>
    <w:rsid w:val="5A3E2781"/>
    <w:rsid w:val="5A6E7B0C"/>
    <w:rsid w:val="5A7F76A9"/>
    <w:rsid w:val="5A88E0F5"/>
    <w:rsid w:val="5A941DE6"/>
    <w:rsid w:val="5A96A880"/>
    <w:rsid w:val="5ADB74C8"/>
    <w:rsid w:val="5ADC7EE8"/>
    <w:rsid w:val="5B2ED23B"/>
    <w:rsid w:val="5B462E12"/>
    <w:rsid w:val="5B4EC0D2"/>
    <w:rsid w:val="5B998F78"/>
    <w:rsid w:val="5BA355AA"/>
    <w:rsid w:val="5BEF3730"/>
    <w:rsid w:val="5C0DC253"/>
    <w:rsid w:val="5CA30C8C"/>
    <w:rsid w:val="5CB92497"/>
    <w:rsid w:val="5CBF1D2D"/>
    <w:rsid w:val="5CC01779"/>
    <w:rsid w:val="5CC500ED"/>
    <w:rsid w:val="5D1FCD76"/>
    <w:rsid w:val="5D526F00"/>
    <w:rsid w:val="5D6253CF"/>
    <w:rsid w:val="5DAA8F5F"/>
    <w:rsid w:val="5DC51820"/>
    <w:rsid w:val="5E3664D0"/>
    <w:rsid w:val="5E5CB7B7"/>
    <w:rsid w:val="5E6C1EA7"/>
    <w:rsid w:val="5E798969"/>
    <w:rsid w:val="5E7B9075"/>
    <w:rsid w:val="5E7EB375"/>
    <w:rsid w:val="5E913238"/>
    <w:rsid w:val="5EB49C63"/>
    <w:rsid w:val="5ECC70E8"/>
    <w:rsid w:val="5EDAEC34"/>
    <w:rsid w:val="5F1C92D9"/>
    <w:rsid w:val="5F287EE2"/>
    <w:rsid w:val="5F54D80D"/>
    <w:rsid w:val="5F5CBCE5"/>
    <w:rsid w:val="5F7ECB90"/>
    <w:rsid w:val="5FD7534F"/>
    <w:rsid w:val="5FE94AE6"/>
    <w:rsid w:val="600F60DC"/>
    <w:rsid w:val="601E754D"/>
    <w:rsid w:val="602230F9"/>
    <w:rsid w:val="60373C6A"/>
    <w:rsid w:val="604E0F04"/>
    <w:rsid w:val="606D551C"/>
    <w:rsid w:val="6099805C"/>
    <w:rsid w:val="60A0689E"/>
    <w:rsid w:val="60A22EE2"/>
    <w:rsid w:val="60B1CB44"/>
    <w:rsid w:val="60D25086"/>
    <w:rsid w:val="60D9433A"/>
    <w:rsid w:val="60E6BF25"/>
    <w:rsid w:val="61098308"/>
    <w:rsid w:val="61231697"/>
    <w:rsid w:val="6131AF08"/>
    <w:rsid w:val="613CBAEF"/>
    <w:rsid w:val="6149EF85"/>
    <w:rsid w:val="6157F66A"/>
    <w:rsid w:val="61C8707F"/>
    <w:rsid w:val="61CAE763"/>
    <w:rsid w:val="61E5A533"/>
    <w:rsid w:val="61E618EB"/>
    <w:rsid w:val="6212E562"/>
    <w:rsid w:val="62371D6C"/>
    <w:rsid w:val="6238604B"/>
    <w:rsid w:val="624B4A94"/>
    <w:rsid w:val="6261C800"/>
    <w:rsid w:val="626A0E77"/>
    <w:rsid w:val="62B16D71"/>
    <w:rsid w:val="62B7FEFE"/>
    <w:rsid w:val="62CD146F"/>
    <w:rsid w:val="62CE6F8A"/>
    <w:rsid w:val="62F5C27F"/>
    <w:rsid w:val="630BC49A"/>
    <w:rsid w:val="630D6D96"/>
    <w:rsid w:val="6313D477"/>
    <w:rsid w:val="634EDC21"/>
    <w:rsid w:val="637C9E8B"/>
    <w:rsid w:val="63AC2F4C"/>
    <w:rsid w:val="63C87D1C"/>
    <w:rsid w:val="63D0E135"/>
    <w:rsid w:val="6412A7A5"/>
    <w:rsid w:val="64971315"/>
    <w:rsid w:val="6599B506"/>
    <w:rsid w:val="65BA173F"/>
    <w:rsid w:val="661DAA46"/>
    <w:rsid w:val="662D4F11"/>
    <w:rsid w:val="663A15C7"/>
    <w:rsid w:val="66587549"/>
    <w:rsid w:val="666470A8"/>
    <w:rsid w:val="667FDC38"/>
    <w:rsid w:val="6686DFB2"/>
    <w:rsid w:val="668BB4FC"/>
    <w:rsid w:val="6698B160"/>
    <w:rsid w:val="669F93B8"/>
    <w:rsid w:val="66A200EC"/>
    <w:rsid w:val="66A66CA9"/>
    <w:rsid w:val="66B18B04"/>
    <w:rsid w:val="66DCCFF2"/>
    <w:rsid w:val="66F25997"/>
    <w:rsid w:val="66FD3036"/>
    <w:rsid w:val="67096701"/>
    <w:rsid w:val="670D65BD"/>
    <w:rsid w:val="673261E8"/>
    <w:rsid w:val="67400115"/>
    <w:rsid w:val="67882EBE"/>
    <w:rsid w:val="67913CB0"/>
    <w:rsid w:val="67F72CCD"/>
    <w:rsid w:val="67F8071E"/>
    <w:rsid w:val="67FDB668"/>
    <w:rsid w:val="6836F6DA"/>
    <w:rsid w:val="683A3529"/>
    <w:rsid w:val="683E5F27"/>
    <w:rsid w:val="6849EDF1"/>
    <w:rsid w:val="68BB7E41"/>
    <w:rsid w:val="68C6CA61"/>
    <w:rsid w:val="68F0EDD1"/>
    <w:rsid w:val="68F7C3BF"/>
    <w:rsid w:val="69212302"/>
    <w:rsid w:val="693BD90D"/>
    <w:rsid w:val="69472723"/>
    <w:rsid w:val="69A127C0"/>
    <w:rsid w:val="69EFD801"/>
    <w:rsid w:val="69FC82CE"/>
    <w:rsid w:val="6A57367D"/>
    <w:rsid w:val="6A790514"/>
    <w:rsid w:val="6A84408B"/>
    <w:rsid w:val="6A8F7781"/>
    <w:rsid w:val="6AB37AB4"/>
    <w:rsid w:val="6ACBA46F"/>
    <w:rsid w:val="6AE95AB5"/>
    <w:rsid w:val="6AF5587E"/>
    <w:rsid w:val="6AFBF28A"/>
    <w:rsid w:val="6B165202"/>
    <w:rsid w:val="6B312268"/>
    <w:rsid w:val="6B3DB733"/>
    <w:rsid w:val="6B57C8A8"/>
    <w:rsid w:val="6B594191"/>
    <w:rsid w:val="6B697510"/>
    <w:rsid w:val="6B84FC5E"/>
    <w:rsid w:val="6B96FC32"/>
    <w:rsid w:val="6BA82B82"/>
    <w:rsid w:val="6BB7C400"/>
    <w:rsid w:val="6BDB2338"/>
    <w:rsid w:val="6BE567E7"/>
    <w:rsid w:val="6C02AA4A"/>
    <w:rsid w:val="6C20BB9E"/>
    <w:rsid w:val="6C5995B7"/>
    <w:rsid w:val="6C797526"/>
    <w:rsid w:val="6C86111F"/>
    <w:rsid w:val="6C902A2A"/>
    <w:rsid w:val="6C96FECC"/>
    <w:rsid w:val="6CB1E4E0"/>
    <w:rsid w:val="6CB93056"/>
    <w:rsid w:val="6CDAE78B"/>
    <w:rsid w:val="6CF6411C"/>
    <w:rsid w:val="6D02EC6C"/>
    <w:rsid w:val="6D7849B9"/>
    <w:rsid w:val="6D7A3B07"/>
    <w:rsid w:val="6DB7FAE9"/>
    <w:rsid w:val="6DD57E9D"/>
    <w:rsid w:val="6DDD968C"/>
    <w:rsid w:val="6DFF72ED"/>
    <w:rsid w:val="6E0C0CEE"/>
    <w:rsid w:val="6E48A719"/>
    <w:rsid w:val="6E4B419A"/>
    <w:rsid w:val="6E752418"/>
    <w:rsid w:val="6EB3DD38"/>
    <w:rsid w:val="6EB4655D"/>
    <w:rsid w:val="6EC10EE4"/>
    <w:rsid w:val="6F15652C"/>
    <w:rsid w:val="6F3D8BD5"/>
    <w:rsid w:val="6F9AF606"/>
    <w:rsid w:val="6FAA2FE1"/>
    <w:rsid w:val="7024C29D"/>
    <w:rsid w:val="70264155"/>
    <w:rsid w:val="70A6D853"/>
    <w:rsid w:val="70A941A1"/>
    <w:rsid w:val="70BC31AD"/>
    <w:rsid w:val="70DE10F0"/>
    <w:rsid w:val="70E95B00"/>
    <w:rsid w:val="70ECDF2D"/>
    <w:rsid w:val="70FA711E"/>
    <w:rsid w:val="70FC8307"/>
    <w:rsid w:val="7101158D"/>
    <w:rsid w:val="714C6FA8"/>
    <w:rsid w:val="7160336D"/>
    <w:rsid w:val="71841AFA"/>
    <w:rsid w:val="7195FA2A"/>
    <w:rsid w:val="71D17FDF"/>
    <w:rsid w:val="71D60A31"/>
    <w:rsid w:val="71F6DA38"/>
    <w:rsid w:val="720E6EE0"/>
    <w:rsid w:val="721F3BED"/>
    <w:rsid w:val="7241ABBB"/>
    <w:rsid w:val="724B3BD7"/>
    <w:rsid w:val="7256DE70"/>
    <w:rsid w:val="7276A91D"/>
    <w:rsid w:val="7276E194"/>
    <w:rsid w:val="7284E73B"/>
    <w:rsid w:val="728506C1"/>
    <w:rsid w:val="729B93C8"/>
    <w:rsid w:val="72A39F8F"/>
    <w:rsid w:val="72CD04F0"/>
    <w:rsid w:val="72D2C49C"/>
    <w:rsid w:val="730341DC"/>
    <w:rsid w:val="7305B030"/>
    <w:rsid w:val="7337AB83"/>
    <w:rsid w:val="733A184D"/>
    <w:rsid w:val="73520A0B"/>
    <w:rsid w:val="737C61E0"/>
    <w:rsid w:val="738DC908"/>
    <w:rsid w:val="739785A2"/>
    <w:rsid w:val="742C343B"/>
    <w:rsid w:val="7472843B"/>
    <w:rsid w:val="747FE3F3"/>
    <w:rsid w:val="749ABFAD"/>
    <w:rsid w:val="749E6BAD"/>
    <w:rsid w:val="74B7E539"/>
    <w:rsid w:val="74BC6883"/>
    <w:rsid w:val="74EE5109"/>
    <w:rsid w:val="7506190C"/>
    <w:rsid w:val="75312B8A"/>
    <w:rsid w:val="7537BC16"/>
    <w:rsid w:val="754224A8"/>
    <w:rsid w:val="759641C9"/>
    <w:rsid w:val="759F1FD2"/>
    <w:rsid w:val="75BC1F08"/>
    <w:rsid w:val="75C18DBE"/>
    <w:rsid w:val="75CDDFA0"/>
    <w:rsid w:val="75D01581"/>
    <w:rsid w:val="75D64CBB"/>
    <w:rsid w:val="75DC95B2"/>
    <w:rsid w:val="75DF8A28"/>
    <w:rsid w:val="75F2B318"/>
    <w:rsid w:val="75F36888"/>
    <w:rsid w:val="76044BDF"/>
    <w:rsid w:val="760FE3D8"/>
    <w:rsid w:val="761C17CC"/>
    <w:rsid w:val="7628BE1A"/>
    <w:rsid w:val="762BB9DA"/>
    <w:rsid w:val="762F4715"/>
    <w:rsid w:val="767CD922"/>
    <w:rsid w:val="76972A91"/>
    <w:rsid w:val="76B7B7F0"/>
    <w:rsid w:val="76BA2102"/>
    <w:rsid w:val="76E61ADC"/>
    <w:rsid w:val="7724E228"/>
    <w:rsid w:val="772B2E18"/>
    <w:rsid w:val="773166F2"/>
    <w:rsid w:val="773AAD32"/>
    <w:rsid w:val="7740DECF"/>
    <w:rsid w:val="77B72EA1"/>
    <w:rsid w:val="77F401D4"/>
    <w:rsid w:val="78027C8E"/>
    <w:rsid w:val="7810D516"/>
    <w:rsid w:val="782FA495"/>
    <w:rsid w:val="7840C163"/>
    <w:rsid w:val="784CA90D"/>
    <w:rsid w:val="784E9640"/>
    <w:rsid w:val="785CE3E4"/>
    <w:rsid w:val="78789197"/>
    <w:rsid w:val="787FED2C"/>
    <w:rsid w:val="78A3A4E5"/>
    <w:rsid w:val="78C07311"/>
    <w:rsid w:val="78CD3160"/>
    <w:rsid w:val="78EC00C6"/>
    <w:rsid w:val="78F5C3F9"/>
    <w:rsid w:val="78FB73B1"/>
    <w:rsid w:val="7902CD0F"/>
    <w:rsid w:val="79103EDE"/>
    <w:rsid w:val="792263CC"/>
    <w:rsid w:val="792C96D0"/>
    <w:rsid w:val="79579DEC"/>
    <w:rsid w:val="79B69D37"/>
    <w:rsid w:val="79CDA50D"/>
    <w:rsid w:val="79D7BBB5"/>
    <w:rsid w:val="79D9D558"/>
    <w:rsid w:val="7A089327"/>
    <w:rsid w:val="7A1BBFDB"/>
    <w:rsid w:val="7A2059C3"/>
    <w:rsid w:val="7A476E2F"/>
    <w:rsid w:val="7A6F37D8"/>
    <w:rsid w:val="7A896BAC"/>
    <w:rsid w:val="7A8D07C6"/>
    <w:rsid w:val="7AA12093"/>
    <w:rsid w:val="7AC02E04"/>
    <w:rsid w:val="7AC18E17"/>
    <w:rsid w:val="7ACCD33A"/>
    <w:rsid w:val="7AD054B7"/>
    <w:rsid w:val="7AD44E43"/>
    <w:rsid w:val="7B218186"/>
    <w:rsid w:val="7B22FB83"/>
    <w:rsid w:val="7B2BB7A5"/>
    <w:rsid w:val="7B376100"/>
    <w:rsid w:val="7B5BAD5F"/>
    <w:rsid w:val="7B5D0D6C"/>
    <w:rsid w:val="7B68C4AB"/>
    <w:rsid w:val="7B92B441"/>
    <w:rsid w:val="7BA254A6"/>
    <w:rsid w:val="7BA8066F"/>
    <w:rsid w:val="7BD3EFA2"/>
    <w:rsid w:val="7BE2C8AD"/>
    <w:rsid w:val="7C07A558"/>
    <w:rsid w:val="7C1FFB3C"/>
    <w:rsid w:val="7C386941"/>
    <w:rsid w:val="7C3ADD49"/>
    <w:rsid w:val="7C702545"/>
    <w:rsid w:val="7C7EA5D8"/>
    <w:rsid w:val="7CC8F7A6"/>
    <w:rsid w:val="7CC97F02"/>
    <w:rsid w:val="7CDD1744"/>
    <w:rsid w:val="7CF245B3"/>
    <w:rsid w:val="7CF9F3C2"/>
    <w:rsid w:val="7D04A63D"/>
    <w:rsid w:val="7D291E36"/>
    <w:rsid w:val="7D4185EB"/>
    <w:rsid w:val="7D774ADD"/>
    <w:rsid w:val="7DAD6CD6"/>
    <w:rsid w:val="7DB2348F"/>
    <w:rsid w:val="7E04D8AC"/>
    <w:rsid w:val="7E322ABE"/>
    <w:rsid w:val="7E331BCE"/>
    <w:rsid w:val="7E6869D0"/>
    <w:rsid w:val="7E8DB325"/>
    <w:rsid w:val="7E942CFA"/>
    <w:rsid w:val="7EAA70C2"/>
    <w:rsid w:val="7ED45A23"/>
    <w:rsid w:val="7EDBCE5E"/>
    <w:rsid w:val="7EE3F237"/>
    <w:rsid w:val="7EF5D827"/>
    <w:rsid w:val="7F3061CB"/>
    <w:rsid w:val="7F4CE016"/>
    <w:rsid w:val="7F5831ED"/>
    <w:rsid w:val="7F621778"/>
    <w:rsid w:val="7F9A3588"/>
    <w:rsid w:val="7FBB5B7D"/>
    <w:rsid w:val="7FC8E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CA0E3"/>
  <w15:chartTrackingRefBased/>
  <w15:docId w15:val="{046EDB77-78EA-4492-AD1D-09D7DB3E1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1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529F"/>
    <w:pPr>
      <w:keepNext/>
      <w:keepLines/>
      <w:spacing w:before="240" w:line="276" w:lineRule="auto"/>
      <w:outlineLvl w:val="0"/>
    </w:pPr>
    <w:rPr>
      <w:rFonts w:ascii="Segoe UI" w:eastAsiaTheme="majorEastAsia" w:hAnsi="Segoe UI" w:cstheme="majorBidi"/>
      <w:b/>
      <w:sz w:val="32"/>
      <w:szCs w:val="32"/>
    </w:rPr>
  </w:style>
  <w:style w:type="paragraph" w:styleId="Heading2">
    <w:name w:val="heading 2"/>
    <w:basedOn w:val="NoSpacing"/>
    <w:next w:val="Normal"/>
    <w:link w:val="Heading2Char"/>
    <w:uiPriority w:val="9"/>
    <w:unhideWhenUsed/>
    <w:qFormat/>
    <w:rsid w:val="0011314C"/>
    <w:pPr>
      <w:spacing w:before="100"/>
      <w:ind w:right="360"/>
      <w:outlineLvl w:val="1"/>
    </w:pPr>
    <w:rPr>
      <w:rFonts w:ascii="Segoe UI" w:eastAsia="Segoe UI" w:hAnsi="Segoe UI" w:cs="Segoe U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07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42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E4239"/>
    <w:pPr>
      <w:spacing w:before="120"/>
    </w:pPr>
    <w:rPr>
      <w:rFonts w:ascii="Segoe UI" w:eastAsiaTheme="minorHAns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23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72E1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01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60164"/>
  </w:style>
  <w:style w:type="paragraph" w:styleId="Footer">
    <w:name w:val="footer"/>
    <w:basedOn w:val="Normal"/>
    <w:link w:val="FooterChar"/>
    <w:uiPriority w:val="99"/>
    <w:unhideWhenUsed/>
    <w:rsid w:val="007601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60164"/>
  </w:style>
  <w:style w:type="paragraph" w:styleId="NoSpacing">
    <w:name w:val="No Spacing"/>
    <w:uiPriority w:val="1"/>
    <w:qFormat/>
    <w:rsid w:val="0076016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E5ACD"/>
    <w:pPr>
      <w:ind w:left="720"/>
      <w:contextualSpacing/>
    </w:pPr>
    <w:rPr>
      <w:rFonts w:asciiTheme="minorHAnsi" w:eastAsiaTheme="minorEastAsia" w:hAnsi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E2529F"/>
    <w:rPr>
      <w:rFonts w:ascii="Segoe UI" w:eastAsiaTheme="majorEastAsia" w:hAnsi="Segoe UI" w:cstheme="majorBidi"/>
      <w:b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9D4B9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D09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D0943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D094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111F"/>
    <w:pPr>
      <w:spacing w:before="120" w:after="120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111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A14B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C165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5C165B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customStyle="1" w:styleId="paragraph">
    <w:name w:val="paragraph"/>
    <w:basedOn w:val="Normal"/>
    <w:rsid w:val="00A01A0B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A01A0B"/>
  </w:style>
  <w:style w:type="character" w:customStyle="1" w:styleId="eop">
    <w:name w:val="eop"/>
    <w:basedOn w:val="DefaultParagraphFont"/>
    <w:rsid w:val="00A01A0B"/>
  </w:style>
  <w:style w:type="character" w:customStyle="1" w:styleId="Heading2Char">
    <w:name w:val="Heading 2 Char"/>
    <w:basedOn w:val="DefaultParagraphFont"/>
    <w:link w:val="Heading2"/>
    <w:uiPriority w:val="9"/>
    <w:rsid w:val="0011314C"/>
    <w:rPr>
      <w:rFonts w:ascii="Segoe UI" w:eastAsia="Segoe UI" w:hAnsi="Segoe UI" w:cs="Segoe U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329E4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329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29E4"/>
    <w:pPr>
      <w:spacing w:after="100"/>
      <w:ind w:left="240"/>
    </w:pPr>
  </w:style>
  <w:style w:type="paragraph" w:customStyle="1" w:styleId="text-body5">
    <w:name w:val="text-body5"/>
    <w:basedOn w:val="Normal"/>
    <w:rsid w:val="00F327EC"/>
    <w:pPr>
      <w:spacing w:before="100" w:beforeAutospacing="1" w:after="100" w:afterAutospacing="1"/>
    </w:pPr>
  </w:style>
  <w:style w:type="character" w:customStyle="1" w:styleId="scxw46184751">
    <w:name w:val="scxw46184751"/>
    <w:basedOn w:val="DefaultParagraphFont"/>
    <w:rsid w:val="00327704"/>
  </w:style>
  <w:style w:type="paragraph" w:customStyle="1" w:styleId="text-body3">
    <w:name w:val="text-body3"/>
    <w:basedOn w:val="Normal"/>
    <w:rsid w:val="00B67907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7F07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elementtoproof">
    <w:name w:val="elementtoproof"/>
    <w:basedOn w:val="Normal"/>
    <w:rsid w:val="00180830"/>
    <w:rPr>
      <w:rFonts w:ascii="Calibri" w:eastAsiaTheme="minorHAns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5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4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7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8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2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6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1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2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msazure.visualstudio.com/One/_workitems/edit/6975562" TargetMode="External"/><Relationship Id="rId26" Type="http://schemas.openxmlformats.org/officeDocument/2006/relationships/hyperlink" Target="https://msazure.visualstudio.com/One/_workitems/edit/6975562" TargetMode="External"/><Relationship Id="rId39" Type="http://schemas.openxmlformats.org/officeDocument/2006/relationships/header" Target="header3.xml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msazure.visualstudio.com/One/_workitems/edit/6975562" TargetMode="External"/><Relationship Id="rId20" Type="http://schemas.openxmlformats.org/officeDocument/2006/relationships/hyperlink" Target="https://msazure.visualstudio.com/One/_workitems/edit/6975562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msazure.visualstudio.com/One/_workitems/edit/6975562" TargetMode="External"/><Relationship Id="rId32" Type="http://schemas.openxmlformats.org/officeDocument/2006/relationships/image" Target="media/image13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s://msazure.visualstudio.com/One/_workitems/edit/6975562" TargetMode="External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msazure.visualstudio.com/One/_workitems/edit/6975562" TargetMode="External"/><Relationship Id="rId44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msazure.visualstudio.com/One/_workitems/edit/6975562" TargetMode="External"/><Relationship Id="rId22" Type="http://schemas.openxmlformats.org/officeDocument/2006/relationships/hyperlink" Target="https://msazure.visualstudio.com/One/_workitems/edit/6975562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header" Target="header1.xm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msazure.visualstudio.com/One/_workitems/edit/6975562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MediaServiceKeyPoints xmlns="d5fae8ab-5d8f-470b-a5a0-e67f1d21f04f" xsi:nil="true"/>
    <lcf76f155ced4ddcb4097134ff3c332f xmlns="d5fae8ab-5d8f-470b-a5a0-e67f1d21f04f">
      <Terms xmlns="http://schemas.microsoft.com/office/infopath/2007/PartnerControls"/>
    </lcf76f155ced4ddcb4097134ff3c332f>
    <SharedWithUsers xmlns="326b007d-f88d-4fc7-8a2d-c2886166c0b8">
      <UserInfo>
        <DisplayName>Patty Vu (REVEL INC)</DisplayName>
        <AccountId>1983</AccountId>
        <AccountType/>
      </UserInfo>
      <UserInfo>
        <DisplayName>Romain Gambier</DisplayName>
        <AccountId>641</AccountId>
        <AccountType/>
      </UserInfo>
      <UserInfo>
        <DisplayName>Brandon Orizotti</DisplayName>
        <AccountId>2658</AccountId>
        <AccountType/>
      </UserInfo>
      <UserInfo>
        <DisplayName>Anne Landfield</DisplayName>
        <AccountId>13</AccountId>
        <AccountType/>
      </UserInfo>
      <UserInfo>
        <DisplayName>Jennifer League (Simplicity Consulting Inc)</DisplayName>
        <AccountId>5880</AccountId>
        <AccountType/>
      </UserInfo>
      <UserInfo>
        <DisplayName>Larry White</DisplayName>
        <AccountId>4339</AccountId>
        <AccountType/>
      </UserInfo>
      <UserInfo>
        <DisplayName>Scott Walker (he/him)</DisplayName>
        <AccountId>46</AccountId>
        <AccountType/>
      </UserInfo>
    </SharedWithUsers>
    <Comments xmlns="d5fae8ab-5d8f-470b-a5a0-e67f1d21f04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345B66E80C604CB999A2E11994B7A2" ma:contentTypeVersion="21" ma:contentTypeDescription="Create a new document." ma:contentTypeScope="" ma:versionID="c9856c51da858c2dd39f840990c3f504">
  <xsd:schema xmlns:xsd="http://www.w3.org/2001/XMLSchema" xmlns:xs="http://www.w3.org/2001/XMLSchema" xmlns:p="http://schemas.microsoft.com/office/2006/metadata/properties" xmlns:ns1="http://schemas.microsoft.com/sharepoint/v3" xmlns:ns2="d5fae8ab-5d8f-470b-a5a0-e67f1d21f04f" xmlns:ns3="326b007d-f88d-4fc7-8a2d-c2886166c0b8" xmlns:ns4="230e9df3-be65-4c73-a93b-d1236ebd677e" targetNamespace="http://schemas.microsoft.com/office/2006/metadata/properties" ma:root="true" ma:fieldsID="e40d634d0ade483e4da11e19d19034d2" ns1:_="" ns2:_="" ns3:_="" ns4:_="">
    <xsd:import namespace="http://schemas.microsoft.com/sharepoint/v3"/>
    <xsd:import namespace="d5fae8ab-5d8f-470b-a5a0-e67f1d21f04f"/>
    <xsd:import namespace="326b007d-f88d-4fc7-8a2d-c2886166c0b8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LengthInSeconds" minOccurs="0"/>
                <xsd:element ref="ns2:Comments" minOccurs="0"/>
                <xsd:element ref="ns2:lcf76f155ced4ddcb4097134ff3c332f" minOccurs="0"/>
                <xsd:element ref="ns4:TaxCatchAll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fae8ab-5d8f-470b-a5a0-e67f1d21f0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Comments" ma:index="21" nillable="true" ma:displayName="Comments" ma:description="Added comments" ma:internalName="Comments">
      <xsd:simpleType>
        <xsd:restriction base="dms:Text">
          <xsd:maxLength value="255"/>
        </xsd:restriction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26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6b007d-f88d-4fc7-8a2d-c2886166c0b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af6ca196-2c29-4f4a-94c3-8db3c52f7b97}" ma:internalName="TaxCatchAll" ma:showField="CatchAllData" ma:web="326b007d-f88d-4fc7-8a2d-c2886166c0b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AE3932-4BA8-4ECF-9D17-3EDEE1B832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923C8A-0448-4976-A777-6109BFF927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3132824-83A5-4EB6-AEDF-19CADA0256B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30e9df3-be65-4c73-a93b-d1236ebd677e"/>
    <ds:schemaRef ds:uri="d5fae8ab-5d8f-470b-a5a0-e67f1d21f04f"/>
    <ds:schemaRef ds:uri="326b007d-f88d-4fc7-8a2d-c2886166c0b8"/>
  </ds:schemaRefs>
</ds:datastoreItem>
</file>

<file path=customXml/itemProps4.xml><?xml version="1.0" encoding="utf-8"?>
<ds:datastoreItem xmlns:ds="http://schemas.openxmlformats.org/officeDocument/2006/customXml" ds:itemID="{0A2D1488-7E79-4E10-870A-C1218CFFB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5fae8ab-5d8f-470b-a5a0-e67f1d21f04f"/>
    <ds:schemaRef ds:uri="326b007d-f88d-4fc7-8a2d-c2886166c0b8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7</Pages>
  <Words>1368</Words>
  <Characters>7799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Heuer</dc:creator>
  <cp:keywords/>
  <dc:description/>
  <cp:lastModifiedBy>USER</cp:lastModifiedBy>
  <cp:revision>10</cp:revision>
  <cp:lastPrinted>2018-03-08T14:50:00Z</cp:lastPrinted>
  <dcterms:created xsi:type="dcterms:W3CDTF">2023-05-23T14:49:00Z</dcterms:created>
  <dcterms:modified xsi:type="dcterms:W3CDTF">2023-08-11T16:47:00Z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SetDate">
    <vt:lpwstr>2018-02-26T19:16:00.5744937Z</vt:lpwstr>
  </property>
  <property fmtid="{D5CDD505-2E9C-101B-9397-08002B2CF9AE}" pid="5" name="MSIP_Label_f42aa342-8706-4288-bd11-ebb85995028c_Name">
    <vt:lpwstr>General</vt:lpwstr>
  </property>
  <property fmtid="{D5CDD505-2E9C-101B-9397-08002B2CF9AE}" pid="6" name="MSIP_Label_f42aa342-8706-4288-bd11-ebb85995028c_Extended_MSFT_Method">
    <vt:lpwstr>Automatic</vt:lpwstr>
  </property>
  <property fmtid="{D5CDD505-2E9C-101B-9397-08002B2CF9AE}" pid="7" name="ContentTypeId">
    <vt:lpwstr>0x010100AF345B66E80C604CB999A2E11994B7A2</vt:lpwstr>
  </property>
  <property fmtid="{D5CDD505-2E9C-101B-9397-08002B2CF9AE}" pid="8" name="MediaServiceImageTags">
    <vt:lpwstr/>
  </property>
</Properties>
</file>